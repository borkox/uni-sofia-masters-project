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DEB7BC" w14:textId="77777777" w:rsidR="00745224" w:rsidRPr="003D1465" w:rsidRDefault="00745224" w:rsidP="00745224">
      <w:pPr>
        <w:jc w:val="center"/>
        <w:rPr>
          <w:sz w:val="40"/>
          <w:szCs w:val="40"/>
        </w:rPr>
      </w:pPr>
      <w:r w:rsidRPr="003D1465">
        <w:rPr>
          <w:sz w:val="40"/>
          <w:szCs w:val="40"/>
        </w:rPr>
        <w:t>Факултет по математика и информатика</w:t>
      </w:r>
    </w:p>
    <w:p w14:paraId="412FE462" w14:textId="1745A8EF" w:rsidR="00745224" w:rsidRDefault="00745224" w:rsidP="003D1465">
      <w:pPr>
        <w:jc w:val="center"/>
        <w:rPr>
          <w:sz w:val="40"/>
          <w:szCs w:val="40"/>
        </w:rPr>
      </w:pPr>
      <w:r w:rsidRPr="003D1465">
        <w:rPr>
          <w:sz w:val="40"/>
          <w:szCs w:val="40"/>
        </w:rPr>
        <w:t>Катедра „Компютърна информатика”</w:t>
      </w:r>
    </w:p>
    <w:p w14:paraId="666E8481" w14:textId="77777777" w:rsidR="003D1465" w:rsidRPr="003D1465" w:rsidRDefault="003D1465" w:rsidP="003D1465">
      <w:pPr>
        <w:jc w:val="center"/>
        <w:rPr>
          <w:sz w:val="40"/>
          <w:szCs w:val="40"/>
        </w:rPr>
      </w:pPr>
    </w:p>
    <w:p w14:paraId="152DC0AF" w14:textId="49D4461F" w:rsidR="003D1465" w:rsidRDefault="003D1465" w:rsidP="003D1465">
      <w:pPr>
        <w:pStyle w:val="Title"/>
        <w:jc w:val="center"/>
        <w:rPr>
          <w:shd w:val="clear" w:color="auto" w:fill="FFFFFF"/>
        </w:rPr>
      </w:pPr>
      <w:r w:rsidRPr="003D1465">
        <w:rPr>
          <w:shd w:val="clear" w:color="auto" w:fill="FFFFFF"/>
        </w:rPr>
        <w:t>ДИПЛОМНА РАБОТА</w:t>
      </w:r>
    </w:p>
    <w:p w14:paraId="6F92E023" w14:textId="77777777" w:rsidR="008D03EF" w:rsidRPr="008D03EF" w:rsidRDefault="008D03EF" w:rsidP="008D03EF"/>
    <w:p w14:paraId="61A9553B" w14:textId="1F8AF39A" w:rsidR="003D1465" w:rsidRPr="003D1465" w:rsidRDefault="003D1465" w:rsidP="003D1465">
      <w:pPr>
        <w:jc w:val="center"/>
        <w:rPr>
          <w:sz w:val="40"/>
          <w:szCs w:val="40"/>
          <w:shd w:val="clear" w:color="auto" w:fill="FFFFFF"/>
        </w:rPr>
      </w:pPr>
      <w:r w:rsidRPr="003D1465">
        <w:rPr>
          <w:sz w:val="40"/>
          <w:szCs w:val="40"/>
          <w:shd w:val="clear" w:color="auto" w:fill="FFFFFF"/>
        </w:rPr>
        <w:t>на тема</w:t>
      </w:r>
    </w:p>
    <w:p w14:paraId="102F9F12" w14:textId="4E1AFC76" w:rsidR="00A0704F" w:rsidRPr="003D1465" w:rsidRDefault="003D1465" w:rsidP="003D1465">
      <w:pPr>
        <w:jc w:val="center"/>
        <w:rPr>
          <w:sz w:val="40"/>
          <w:szCs w:val="40"/>
          <w:shd w:val="clear" w:color="auto" w:fill="FFFFFF"/>
        </w:rPr>
      </w:pPr>
      <w:r>
        <w:rPr>
          <w:sz w:val="40"/>
          <w:szCs w:val="40"/>
          <w:shd w:val="clear" w:color="auto" w:fill="FFFFFF"/>
        </w:rPr>
        <w:t>„</w:t>
      </w:r>
      <w:r w:rsidRPr="003D1465">
        <w:rPr>
          <w:sz w:val="40"/>
          <w:szCs w:val="40"/>
          <w:shd w:val="clear" w:color="auto" w:fill="FFFFFF"/>
        </w:rPr>
        <w:t>Решение на задача за reinforcement обучение на обект с непрекъснати състояния с невробиологичен симулатор NEST</w:t>
      </w:r>
      <w:r>
        <w:rPr>
          <w:sz w:val="40"/>
          <w:szCs w:val="40"/>
          <w:shd w:val="clear" w:color="auto" w:fill="FFFFFF"/>
        </w:rPr>
        <w:t>“</w:t>
      </w:r>
    </w:p>
    <w:p w14:paraId="78D4495D" w14:textId="420D89B4" w:rsidR="003D1465" w:rsidRDefault="003D1465" w:rsidP="003D1465">
      <w:pPr>
        <w:jc w:val="center"/>
        <w:rPr>
          <w:rFonts w:asciiTheme="majorHAnsi" w:hAnsiTheme="majorHAnsi" w:cstheme="majorHAnsi"/>
          <w:b/>
          <w:bCs/>
          <w:caps/>
          <w:color w:val="222222"/>
          <w:shd w:val="clear" w:color="auto" w:fill="FFFFFF"/>
        </w:rPr>
      </w:pPr>
    </w:p>
    <w:p w14:paraId="1C688C05" w14:textId="77777777" w:rsidR="003D1465" w:rsidRPr="0027042B" w:rsidRDefault="003D1465" w:rsidP="003D1465">
      <w:pPr>
        <w:jc w:val="center"/>
        <w:rPr>
          <w:rFonts w:asciiTheme="majorHAnsi" w:hAnsiTheme="majorHAnsi" w:cstheme="majorHAnsi"/>
          <w:b/>
          <w:bCs/>
          <w:caps/>
          <w:color w:val="222222"/>
          <w:shd w:val="clear" w:color="auto" w:fill="FFFFFF"/>
        </w:rPr>
      </w:pPr>
    </w:p>
    <w:p w14:paraId="40BAA560" w14:textId="26208D2A" w:rsidR="00745224" w:rsidRDefault="00745224" w:rsidP="00A0704F">
      <w:pPr>
        <w:jc w:val="left"/>
        <w:rPr>
          <w:rStyle w:val="Strong"/>
          <w:rFonts w:cs="Times New Roman"/>
          <w:b w:val="0"/>
          <w:bCs w:val="0"/>
          <w:color w:val="000000"/>
          <w:shd w:val="clear" w:color="auto" w:fill="FFFFFF"/>
        </w:rPr>
      </w:pPr>
      <w:r>
        <w:rPr>
          <w:rFonts w:cs="Times New Roman"/>
          <w:b/>
          <w:bCs/>
          <w:color w:val="000000"/>
          <w:shd w:val="clear" w:color="auto" w:fill="FFFFFF"/>
        </w:rPr>
        <w:t>Дипломант</w:t>
      </w:r>
      <w:r w:rsidR="00A0704F" w:rsidRPr="00104611">
        <w:rPr>
          <w:rFonts w:cs="Times New Roman"/>
          <w:b/>
          <w:bCs/>
          <w:color w:val="000000"/>
          <w:shd w:val="clear" w:color="auto" w:fill="FFFFFF"/>
        </w:rPr>
        <w:t xml:space="preserve">: </w:t>
      </w:r>
      <w:r w:rsidR="00A0704F" w:rsidRPr="00104611">
        <w:rPr>
          <w:rFonts w:cs="Times New Roman"/>
          <w:color w:val="000000"/>
          <w:shd w:val="clear" w:color="auto" w:fill="FFFFFF"/>
        </w:rPr>
        <w:t>Борислав Стоянов Марков</w:t>
      </w:r>
      <w:r w:rsidR="008D03EF">
        <w:rPr>
          <w:rFonts w:cs="Times New Roman"/>
          <w:color w:val="000000"/>
          <w:shd w:val="clear" w:color="auto" w:fill="FFFFFF"/>
        </w:rPr>
        <w:br/>
      </w:r>
      <w:r w:rsidR="008D03EF">
        <w:rPr>
          <w:rFonts w:cs="Times New Roman"/>
          <w:b/>
          <w:bCs/>
          <w:color w:val="000000"/>
          <w:shd w:val="clear" w:color="auto" w:fill="FFFFFF"/>
        </w:rPr>
        <w:t>Магистърска програма</w:t>
      </w:r>
      <w:r w:rsidR="008D03EF" w:rsidRPr="00104611">
        <w:rPr>
          <w:rFonts w:cs="Times New Roman"/>
          <w:b/>
          <w:bCs/>
          <w:color w:val="000000"/>
          <w:shd w:val="clear" w:color="auto" w:fill="FFFFFF"/>
        </w:rPr>
        <w:t>:</w:t>
      </w:r>
      <w:r w:rsidR="008D03EF" w:rsidRPr="00104611">
        <w:rPr>
          <w:rFonts w:cs="Times New Roman"/>
          <w:color w:val="000000"/>
          <w:shd w:val="clear" w:color="auto" w:fill="FFFFFF"/>
        </w:rPr>
        <w:t> </w:t>
      </w:r>
      <w:r w:rsidR="008D03EF" w:rsidRPr="00104611">
        <w:rPr>
          <w:rStyle w:val="Strong"/>
          <w:rFonts w:cs="Times New Roman"/>
          <w:b w:val="0"/>
          <w:bCs w:val="0"/>
          <w:color w:val="000000"/>
          <w:shd w:val="clear" w:color="auto" w:fill="FFFFFF"/>
        </w:rPr>
        <w:t>Изкуствен Интелект</w:t>
      </w:r>
      <w:r w:rsidR="00A0704F" w:rsidRPr="00104611">
        <w:rPr>
          <w:rFonts w:cs="Times New Roman"/>
          <w:color w:val="000000"/>
        </w:rPr>
        <w:br/>
      </w:r>
      <w:r w:rsidR="00A0704F" w:rsidRPr="00104611">
        <w:rPr>
          <w:rFonts w:cs="Times New Roman"/>
          <w:b/>
          <w:bCs/>
          <w:color w:val="000000"/>
          <w:shd w:val="clear" w:color="auto" w:fill="FFFFFF"/>
        </w:rPr>
        <w:t>Факултетен номер:</w:t>
      </w:r>
      <w:r w:rsidR="00A0704F" w:rsidRPr="00104611">
        <w:rPr>
          <w:rFonts w:cs="Times New Roman"/>
          <w:color w:val="000000"/>
          <w:shd w:val="clear" w:color="auto" w:fill="FFFFFF"/>
        </w:rPr>
        <w:t> </w:t>
      </w:r>
      <w:r w:rsidR="00A0704F" w:rsidRPr="00104611">
        <w:rPr>
          <w:rStyle w:val="Strong"/>
          <w:rFonts w:cs="Times New Roman"/>
          <w:b w:val="0"/>
          <w:bCs w:val="0"/>
          <w:color w:val="000000"/>
          <w:shd w:val="clear" w:color="auto" w:fill="FFFFFF"/>
        </w:rPr>
        <w:t>0MI3400048</w:t>
      </w:r>
      <w:r w:rsidR="00A0704F" w:rsidRPr="00104611">
        <w:rPr>
          <w:rFonts w:cs="Times New Roman"/>
          <w:color w:val="000000"/>
        </w:rPr>
        <w:br/>
      </w:r>
    </w:p>
    <w:p w14:paraId="384337CD" w14:textId="033519FD" w:rsidR="00745224" w:rsidRDefault="00A0704F" w:rsidP="00745224">
      <w:pPr>
        <w:jc w:val="right"/>
      </w:pPr>
      <w:r>
        <w:rPr>
          <w:rStyle w:val="Strong"/>
          <w:rFonts w:cs="Times New Roman"/>
          <w:b w:val="0"/>
          <w:bCs w:val="0"/>
          <w:color w:val="000000"/>
          <w:shd w:val="clear" w:color="auto" w:fill="FFFFFF"/>
        </w:rPr>
        <w:br/>
      </w:r>
      <w:r>
        <w:rPr>
          <w:b/>
          <w:bCs/>
        </w:rPr>
        <w:t>Научен ръководител</w:t>
      </w:r>
      <w:r>
        <w:t>:</w:t>
      </w:r>
      <w:r w:rsidR="009F28F1">
        <w:t xml:space="preserve"> </w:t>
      </w:r>
      <w:r>
        <w:t xml:space="preserve">Проф. Петя Копринкова-Христова, </w:t>
      </w:r>
    </w:p>
    <w:p w14:paraId="7C954CDB" w14:textId="77777777" w:rsidR="009F28F1" w:rsidRDefault="00A0704F" w:rsidP="00745224">
      <w:pPr>
        <w:jc w:val="right"/>
      </w:pPr>
      <w:r>
        <w:t xml:space="preserve">Институт по Информационни и Комуникационни </w:t>
      </w:r>
    </w:p>
    <w:p w14:paraId="0DF62160" w14:textId="23D9FB95" w:rsidR="00A0704F" w:rsidRDefault="00A0704F" w:rsidP="00745224">
      <w:pPr>
        <w:jc w:val="right"/>
      </w:pPr>
      <w:r>
        <w:t>Технологии (ИИКТ), БАН</w:t>
      </w:r>
    </w:p>
    <w:p w14:paraId="53CEE67D" w14:textId="436D2D24" w:rsidR="009F28F1" w:rsidRDefault="009F28F1" w:rsidP="00745224">
      <w:pPr>
        <w:jc w:val="right"/>
      </w:pPr>
    </w:p>
    <w:p w14:paraId="4E698EDA" w14:textId="77777777" w:rsidR="009F28F1" w:rsidRPr="00E95477" w:rsidRDefault="009F28F1" w:rsidP="00745224">
      <w:pPr>
        <w:jc w:val="right"/>
      </w:pPr>
    </w:p>
    <w:p w14:paraId="366B1D51" w14:textId="031740AD" w:rsidR="00A0704F" w:rsidRDefault="00A0704F" w:rsidP="00A0704F">
      <w:pPr>
        <w:jc w:val="right"/>
        <w:rPr>
          <w:shd w:val="clear" w:color="auto" w:fill="FFFFFF"/>
        </w:rPr>
      </w:pPr>
      <w:r>
        <w:rPr>
          <w:shd w:val="clear" w:color="auto" w:fill="FFFFFF"/>
        </w:rPr>
        <w:t>София: 2023г.</w:t>
      </w:r>
    </w:p>
    <w:bookmarkStart w:id="2" w:name="_Toc134572863" w:displacedByCustomXml="next"/>
    <w:sdt>
      <w:sdtPr>
        <w:rPr>
          <w:rFonts w:asciiTheme="minorHAnsi" w:eastAsiaTheme="minorHAnsi" w:hAnsiTheme="minorHAnsi" w:cstheme="minorBidi"/>
          <w:sz w:val="22"/>
          <w:szCs w:val="22"/>
          <w:lang w:val="en-GB"/>
        </w:rPr>
        <w:id w:val="1867095377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noProof/>
          <w:sz w:val="24"/>
          <w:lang w:val="bg-BG"/>
        </w:rPr>
      </w:sdtEndPr>
      <w:sdtContent>
        <w:p w14:paraId="4650842B" w14:textId="79BC6567" w:rsidR="00A0704F" w:rsidRPr="007E7DBF" w:rsidRDefault="00A0704F" w:rsidP="00A0704F">
          <w:pPr>
            <w:pStyle w:val="Heading1"/>
            <w:pageBreakBefore/>
            <w:ind w:left="0"/>
          </w:pPr>
          <w:r w:rsidRPr="007321A5">
            <w:t>Съдържание</w:t>
          </w:r>
          <w:bookmarkEnd w:id="2"/>
        </w:p>
        <w:p w14:paraId="7F7235FB" w14:textId="7DF6551B" w:rsidR="00DE74BE" w:rsidRDefault="00A0704F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572863" w:history="1">
            <w:r w:rsidR="00DE74BE" w:rsidRPr="0028074F">
              <w:rPr>
                <w:rStyle w:val="Hyperlink"/>
                <w:noProof/>
              </w:rPr>
              <w:t>Съдържание</w:t>
            </w:r>
            <w:r w:rsidR="00DE74BE">
              <w:rPr>
                <w:noProof/>
                <w:webHidden/>
              </w:rPr>
              <w:tab/>
            </w:r>
            <w:r w:rsidR="00DE74BE">
              <w:rPr>
                <w:noProof/>
                <w:webHidden/>
              </w:rPr>
              <w:fldChar w:fldCharType="begin"/>
            </w:r>
            <w:r w:rsidR="00DE74BE">
              <w:rPr>
                <w:noProof/>
                <w:webHidden/>
              </w:rPr>
              <w:instrText xml:space="preserve"> PAGEREF _Toc134572863 \h </w:instrText>
            </w:r>
            <w:r w:rsidR="00DE74BE">
              <w:rPr>
                <w:noProof/>
                <w:webHidden/>
              </w:rPr>
            </w:r>
            <w:r w:rsidR="00DE74BE">
              <w:rPr>
                <w:noProof/>
                <w:webHidden/>
              </w:rPr>
              <w:fldChar w:fldCharType="separate"/>
            </w:r>
            <w:r w:rsidR="00DE74BE">
              <w:rPr>
                <w:noProof/>
                <w:webHidden/>
              </w:rPr>
              <w:t>2</w:t>
            </w:r>
            <w:r w:rsidR="00DE74BE">
              <w:rPr>
                <w:noProof/>
                <w:webHidden/>
              </w:rPr>
              <w:fldChar w:fldCharType="end"/>
            </w:r>
          </w:hyperlink>
        </w:p>
        <w:p w14:paraId="5B8DDD1C" w14:textId="61E49CF3" w:rsidR="00DE74BE" w:rsidRDefault="00DE74BE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64" w:history="1">
            <w:r w:rsidRPr="0028074F">
              <w:rPr>
                <w:rStyle w:val="Hyperlink"/>
                <w:noProof/>
              </w:rPr>
              <w:t>1. Увод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86FFC" w14:textId="60B6CE24" w:rsidR="00DE74BE" w:rsidRDefault="00DE74B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65" w:history="1">
            <w:r w:rsidRPr="0028074F">
              <w:rPr>
                <w:rStyle w:val="Hyperlink"/>
                <w:noProof/>
              </w:rPr>
              <w:t>1.1 Мотивация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CF733" w14:textId="531BADDC" w:rsidR="00DE74BE" w:rsidRDefault="00DE74B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66" w:history="1">
            <w:r w:rsidRPr="0028074F">
              <w:rPr>
                <w:rStyle w:val="Hyperlink"/>
                <w:noProof/>
              </w:rPr>
              <w:t>1.2 Цел и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46C06" w14:textId="03B2BD4B" w:rsidR="00DE74BE" w:rsidRDefault="00DE74B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67" w:history="1">
            <w:r w:rsidRPr="0028074F">
              <w:rPr>
                <w:rStyle w:val="Hyperlink"/>
                <w:noProof/>
              </w:rPr>
              <w:t>1.3 Очаквани ползи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0C578" w14:textId="66A11EB8" w:rsidR="00DE74BE" w:rsidRDefault="00DE74B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68" w:history="1">
            <w:r w:rsidRPr="0028074F">
              <w:rPr>
                <w:rStyle w:val="Hyperlink"/>
                <w:noProof/>
              </w:rPr>
              <w:t>1.4 Структура на дипломната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47BA3" w14:textId="7D312A13" w:rsidR="00DE74BE" w:rsidRDefault="00DE74BE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69" w:history="1">
            <w:r w:rsidRPr="0028074F">
              <w:rPr>
                <w:rStyle w:val="Hyperlink"/>
                <w:noProof/>
              </w:rPr>
              <w:t>2. Обзор на областта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7FD66" w14:textId="533038E2" w:rsidR="00DE74BE" w:rsidRDefault="00DE74BE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70" w:history="1">
            <w:r w:rsidRPr="0028074F">
              <w:rPr>
                <w:rStyle w:val="Hyperlink"/>
                <w:noProof/>
              </w:rPr>
              <w:t>3. Средата „</w:t>
            </w:r>
            <w:r w:rsidRPr="0028074F">
              <w:rPr>
                <w:rStyle w:val="Hyperlink"/>
                <w:noProof/>
                <w:lang w:val="en-US"/>
              </w:rPr>
              <w:t>Cart</w:t>
            </w:r>
            <w:r w:rsidRPr="0028074F">
              <w:rPr>
                <w:rStyle w:val="Hyperlink"/>
                <w:noProof/>
              </w:rPr>
              <w:t xml:space="preserve"> </w:t>
            </w:r>
            <w:r w:rsidRPr="0028074F">
              <w:rPr>
                <w:rStyle w:val="Hyperlink"/>
                <w:noProof/>
                <w:lang w:val="en-US"/>
              </w:rPr>
              <w:t>Pole</w:t>
            </w:r>
            <w:r w:rsidRPr="0028074F">
              <w:rPr>
                <w:rStyle w:val="Hyperlink"/>
                <w:noProof/>
              </w:rPr>
              <w:t>“</w:t>
            </w:r>
            <w:r w:rsidRPr="0028074F">
              <w:rPr>
                <w:rStyle w:val="Hyperlink"/>
                <w:noProof/>
                <w:vertAlign w:val="superscript"/>
              </w:rPr>
              <w:t xml:space="preserve">[4] </w:t>
            </w:r>
            <w:r w:rsidRPr="0028074F">
              <w:rPr>
                <w:rStyle w:val="Hyperlink"/>
                <w:noProof/>
              </w:rPr>
              <w:t xml:space="preserve">в </w:t>
            </w:r>
            <w:r w:rsidRPr="0028074F">
              <w:rPr>
                <w:rStyle w:val="Hyperlink"/>
                <w:noProof/>
                <w:lang w:val="en-US"/>
              </w:rPr>
              <w:t>Gym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0FC16" w14:textId="698F09BF" w:rsidR="00DE74BE" w:rsidRDefault="00DE74BE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71" w:history="1">
            <w:r w:rsidRPr="0028074F">
              <w:rPr>
                <w:rStyle w:val="Hyperlink"/>
                <w:noProof/>
              </w:rPr>
              <w:t>4. Въведение в невробиологичните симулации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39D27" w14:textId="26BE67AB" w:rsidR="00DE74BE" w:rsidRDefault="00DE74B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72" w:history="1">
            <w:r w:rsidRPr="0028074F">
              <w:rPr>
                <w:rStyle w:val="Hyperlink"/>
                <w:noProof/>
              </w:rPr>
              <w:t>4.1 Основи на невробиологията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0ADBF" w14:textId="11CD4D4C" w:rsidR="00DE74BE" w:rsidRDefault="00DE74B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73" w:history="1">
            <w:r w:rsidRPr="0028074F">
              <w:rPr>
                <w:rStyle w:val="Hyperlink"/>
                <w:noProof/>
              </w:rPr>
              <w:t>4.2 Математически апарат за моделиране на невроните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6444B" w14:textId="362350AD" w:rsidR="00DE74BE" w:rsidRDefault="00DE74B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74" w:history="1">
            <w:r w:rsidRPr="0028074F">
              <w:rPr>
                <w:rStyle w:val="Hyperlink"/>
                <w:noProof/>
              </w:rPr>
              <w:t xml:space="preserve">4.3 Невробиологичен симулатор </w:t>
            </w:r>
            <w:r w:rsidRPr="0028074F">
              <w:rPr>
                <w:rStyle w:val="Hyperlink"/>
                <w:noProof/>
                <w:lang w:val="en-US"/>
              </w:rPr>
              <w:t>NEST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6A4CD" w14:textId="4B4B61FC" w:rsidR="00DE74BE" w:rsidRDefault="00DE74BE">
          <w:pPr>
            <w:pStyle w:val="TOC1"/>
            <w:tabs>
              <w:tab w:val="left" w:pos="480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75" w:history="1">
            <w:r w:rsidRPr="0028074F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28074F">
              <w:rPr>
                <w:rStyle w:val="Hyperlink"/>
                <w:noProof/>
              </w:rPr>
              <w:t>Подход за решаване на задачата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CFEC0" w14:textId="3965A72D" w:rsidR="00DE74BE" w:rsidRDefault="00DE74B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76" w:history="1">
            <w:r w:rsidRPr="0028074F">
              <w:rPr>
                <w:rStyle w:val="Hyperlink"/>
                <w:noProof/>
              </w:rPr>
              <w:t>5.1 Методи с темпорална грешка (</w:t>
            </w:r>
            <w:r w:rsidRPr="0028074F">
              <w:rPr>
                <w:rStyle w:val="Hyperlink"/>
                <w:noProof/>
                <w:lang w:val="en-US"/>
              </w:rPr>
              <w:t>TD</w:t>
            </w:r>
            <w:r w:rsidRPr="0028074F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5E106" w14:textId="591ECA55" w:rsidR="00DE74BE" w:rsidRDefault="00DE74B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77" w:history="1">
            <w:r w:rsidRPr="0028074F">
              <w:rPr>
                <w:rStyle w:val="Hyperlink"/>
                <w:noProof/>
              </w:rPr>
              <w:t>5.2 Контрол на моториката и реинфорсмънт обучението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64B6A" w14:textId="20D60820" w:rsidR="00DE74BE" w:rsidRDefault="00DE74B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78" w:history="1">
            <w:r w:rsidRPr="0028074F">
              <w:rPr>
                <w:rStyle w:val="Hyperlink"/>
                <w:noProof/>
              </w:rPr>
              <w:t xml:space="preserve">5.3 Допаминът и ролята му в </w:t>
            </w:r>
            <w:r w:rsidRPr="0028074F">
              <w:rPr>
                <w:rStyle w:val="Hyperlink"/>
                <w:noProof/>
                <w:lang w:val="en-US"/>
              </w:rPr>
              <w:t>TD</w:t>
            </w:r>
            <w:r w:rsidRPr="0028074F">
              <w:rPr>
                <w:rStyle w:val="Hyperlink"/>
                <w:noProof/>
              </w:rPr>
              <w:t xml:space="preserve"> реинфорсмънт методите за обучение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81019" w14:textId="09292327" w:rsidR="00DE74BE" w:rsidRDefault="00DE74B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79" w:history="1">
            <w:r w:rsidRPr="0028074F">
              <w:rPr>
                <w:rStyle w:val="Hyperlink"/>
                <w:noProof/>
              </w:rPr>
              <w:t>5.4 Актьор-критика архитектура за обучение на моторния апарат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E932F" w14:textId="51BEC8AD" w:rsidR="00DE74BE" w:rsidRDefault="00DE74B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80" w:history="1">
            <w:r w:rsidRPr="0028074F">
              <w:rPr>
                <w:rStyle w:val="Hyperlink"/>
                <w:noProof/>
              </w:rPr>
              <w:t>5.5 Победителят печели всичко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12E8B" w14:textId="7BA3BC45" w:rsidR="00DE74BE" w:rsidRDefault="00DE74B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81" w:history="1">
            <w:r w:rsidRPr="0028074F">
              <w:rPr>
                <w:rStyle w:val="Hyperlink"/>
                <w:noProof/>
              </w:rPr>
              <w:t>5.6 Обучение с импулсно-времево зависима пластичност (</w:t>
            </w:r>
            <w:r w:rsidRPr="0028074F">
              <w:rPr>
                <w:rStyle w:val="Hyperlink"/>
                <w:noProof/>
                <w:lang w:val="en-US"/>
              </w:rPr>
              <w:t>STDP</w:t>
            </w:r>
            <w:r w:rsidRPr="0028074F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35460" w14:textId="425A69AC" w:rsidR="00DE74BE" w:rsidRDefault="00DE74B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82" w:history="1">
            <w:r w:rsidRPr="0028074F">
              <w:rPr>
                <w:rStyle w:val="Hyperlink"/>
                <w:noProof/>
              </w:rPr>
              <w:t>5.7 Обща постановка за решаване на задачата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8C476" w14:textId="4D7F2AC3" w:rsidR="00DE74BE" w:rsidRDefault="00DE74BE">
          <w:pPr>
            <w:pStyle w:val="TOC1"/>
            <w:tabs>
              <w:tab w:val="left" w:pos="480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83" w:history="1">
            <w:r w:rsidRPr="0028074F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28074F">
              <w:rPr>
                <w:rStyle w:val="Hyperlink"/>
                <w:noProof/>
              </w:rPr>
              <w:t>Реализация на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5B7B0" w14:textId="62656E09" w:rsidR="00DE74BE" w:rsidRDefault="00DE74B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84" w:history="1">
            <w:r w:rsidRPr="0028074F">
              <w:rPr>
                <w:rStyle w:val="Hyperlink"/>
                <w:noProof/>
              </w:rPr>
              <w:t>6.1 Общи положения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4A617" w14:textId="14D6D390" w:rsidR="00DE74BE" w:rsidRDefault="00DE74B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85" w:history="1">
            <w:r w:rsidRPr="0028074F">
              <w:rPr>
                <w:rStyle w:val="Hyperlink"/>
                <w:noProof/>
              </w:rPr>
              <w:t>6.2 Експериментална част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4A150" w14:textId="3FF858DD" w:rsidR="00DE74BE" w:rsidRDefault="00DE74BE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86" w:history="1">
            <w:r w:rsidRPr="0028074F">
              <w:rPr>
                <w:rStyle w:val="Hyperlink"/>
                <w:noProof/>
              </w:rPr>
              <w:t xml:space="preserve">6.2.1 Вариант 1 за решение на </w:t>
            </w:r>
            <w:r w:rsidRPr="0028074F">
              <w:rPr>
                <w:rStyle w:val="Hyperlink"/>
                <w:noProof/>
                <w:lang w:val="en-US"/>
              </w:rPr>
              <w:t>CartPole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D558D" w14:textId="09B217B3" w:rsidR="00DE74BE" w:rsidRDefault="00DE74BE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87" w:history="1">
            <w:r w:rsidRPr="0028074F">
              <w:rPr>
                <w:rStyle w:val="Hyperlink"/>
                <w:noProof/>
              </w:rPr>
              <w:t xml:space="preserve">6.2.2 Вариант 2 за решение на </w:t>
            </w:r>
            <w:r w:rsidRPr="0028074F">
              <w:rPr>
                <w:rStyle w:val="Hyperlink"/>
                <w:noProof/>
                <w:lang w:val="en-US"/>
              </w:rPr>
              <w:t>CartPole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7D3BE" w14:textId="7F20138A" w:rsidR="00DE74BE" w:rsidRDefault="00DE74B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88" w:history="1">
            <w:r w:rsidRPr="0028074F">
              <w:rPr>
                <w:rStyle w:val="Hyperlink"/>
                <w:noProof/>
              </w:rPr>
              <w:t>6.3 Параметри на постановката и анализ на резултатите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311D8" w14:textId="54FBC72D" w:rsidR="00DE74BE" w:rsidRDefault="00DE74BE">
          <w:pPr>
            <w:pStyle w:val="TOC1"/>
            <w:tabs>
              <w:tab w:val="left" w:pos="480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89" w:history="1">
            <w:r w:rsidRPr="0028074F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28074F">
              <w:rPr>
                <w:rStyle w:val="Hyperlink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03B93" w14:textId="58C78C11" w:rsidR="00DE74BE" w:rsidRDefault="00DE74BE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90" w:history="1">
            <w:r w:rsidRPr="0028074F">
              <w:rPr>
                <w:rStyle w:val="Hyperlink"/>
                <w:noProof/>
              </w:rPr>
              <w:t>7.1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28074F">
              <w:rPr>
                <w:rStyle w:val="Hyperlink"/>
                <w:noProof/>
              </w:rPr>
              <w:t>Обобщение спрямо началните цели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A4168" w14:textId="6259C35D" w:rsidR="00DE74BE" w:rsidRDefault="00DE74BE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91" w:history="1">
            <w:r w:rsidRPr="0028074F">
              <w:rPr>
                <w:rStyle w:val="Hyperlink"/>
                <w:noProof/>
              </w:rPr>
              <w:t>7.2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28074F">
              <w:rPr>
                <w:rStyle w:val="Hyperlink"/>
                <w:noProof/>
              </w:rPr>
              <w:t>Идеи за бъдещо развитие и подобрения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C05CE" w14:textId="0304082D" w:rsidR="00DE74BE" w:rsidRDefault="00DE74BE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92" w:history="1">
            <w:r w:rsidRPr="0028074F">
              <w:rPr>
                <w:rStyle w:val="Hyperlink"/>
                <w:noProof/>
              </w:rPr>
              <w:t>Източници и използвана 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76D35" w14:textId="7D6108D9" w:rsidR="00DE74BE" w:rsidRDefault="00DE74BE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93" w:history="1">
            <w:r w:rsidRPr="0028074F">
              <w:rPr>
                <w:rStyle w:val="Hyperlink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534AB" w14:textId="3CDC8890" w:rsidR="00DE74BE" w:rsidRDefault="00DE74B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572894" w:history="1">
            <w:r w:rsidRPr="0028074F">
              <w:rPr>
                <w:rStyle w:val="Hyperlink"/>
                <w:noProof/>
              </w:rPr>
              <w:t>1. Сорс код (</w:t>
            </w:r>
            <w:r w:rsidRPr="0028074F">
              <w:rPr>
                <w:rStyle w:val="Hyperlink"/>
                <w:noProof/>
                <w:lang w:val="en-GB"/>
              </w:rPr>
              <w:t>Source</w:t>
            </w:r>
            <w:r w:rsidRPr="0028074F">
              <w:rPr>
                <w:rStyle w:val="Hyperlink"/>
                <w:noProof/>
              </w:rPr>
              <w:t xml:space="preserve"> </w:t>
            </w:r>
            <w:r w:rsidRPr="0028074F">
              <w:rPr>
                <w:rStyle w:val="Hyperlink"/>
                <w:noProof/>
                <w:lang w:val="en-GB"/>
              </w:rPr>
              <w:t>code</w:t>
            </w:r>
            <w:r w:rsidRPr="0028074F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_Toc134572894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BB0C1" w14:textId="3E423041" w:rsidR="00A0704F" w:rsidRPr="0038727E" w:rsidRDefault="00A0704F" w:rsidP="00A0704F">
          <w:r>
            <w:rPr>
              <w:b/>
              <w:bCs/>
              <w:noProof/>
            </w:rPr>
            <w:fldChar w:fldCharType="end"/>
          </w:r>
        </w:p>
      </w:sdtContent>
    </w:sdt>
    <w:p w14:paraId="29A8B9DA" w14:textId="5CCF2904" w:rsidR="00A0704F" w:rsidRDefault="00E81028" w:rsidP="00A0704F">
      <w:pPr>
        <w:pStyle w:val="Heading1"/>
      </w:pPr>
      <w:bookmarkStart w:id="3" w:name="_Toc134572864"/>
      <w:r>
        <w:t>1</w:t>
      </w:r>
      <w:r w:rsidR="00A0704F">
        <w:t>. Увод</w:t>
      </w:r>
      <w:bookmarkEnd w:id="3"/>
    </w:p>
    <w:p w14:paraId="61D2A9E2" w14:textId="54CB08FC" w:rsidR="00E81028" w:rsidRPr="00E81028" w:rsidRDefault="00E81028" w:rsidP="00E81028">
      <w:pPr>
        <w:pStyle w:val="Heading2"/>
      </w:pPr>
      <w:bookmarkStart w:id="4" w:name="_Toc134572865"/>
      <w:r>
        <w:t>1</w:t>
      </w:r>
      <w:r w:rsidRPr="00E81028">
        <w:t xml:space="preserve">.1 </w:t>
      </w:r>
      <w:r>
        <w:t>Мотивация</w:t>
      </w:r>
      <w:bookmarkEnd w:id="4"/>
    </w:p>
    <w:p w14:paraId="48EE9C96" w14:textId="77777777" w:rsidR="00A0704F" w:rsidRDefault="00A0704F" w:rsidP="00A0704F">
      <w:r w:rsidRPr="00E95477">
        <w:t xml:space="preserve">Невробиологията все повече набира скорост в света на изкуствения интелект. Има все повече изследвания на функционирането на нервни клетки, които са довели до създаването на биологично обоснованите spike timing модели на невроните, както и много знания за структурната организация и функционирането на мозъка на бозайниците при вземане на решения. Доказано е, че много от решенията се вземат по метода на поощрението и наказанието (Reinforcement Learning). </w:t>
      </w:r>
    </w:p>
    <w:p w14:paraId="46F83DDF" w14:textId="742E89D1" w:rsidR="00E81028" w:rsidRPr="00E95477" w:rsidRDefault="00E81028" w:rsidP="00E81028">
      <w:pPr>
        <w:pStyle w:val="Heading2"/>
      </w:pPr>
      <w:bookmarkStart w:id="5" w:name="_Toc134572866"/>
      <w:r>
        <w:t>1.2 Цел и задачи</w:t>
      </w:r>
      <w:bookmarkEnd w:id="5"/>
    </w:p>
    <w:p w14:paraId="2C954338" w14:textId="0FF7B2B5" w:rsidR="0027042B" w:rsidRDefault="0027042B" w:rsidP="00A0704F">
      <w:r w:rsidRPr="0027042B">
        <w:t xml:space="preserve">Целта на дипломната работа е да се разработи модел на биологично обоснована (spike timing) невронна мрежа посредством библиотеката NEST Simulator, която е в състояние да решава оптимизационната задача за вземане на решения за обект с непрекъснати състояния от пакета Gym. </w:t>
      </w:r>
      <w:r w:rsidR="00E81028">
        <w:t>Задачите са да се подготв</w:t>
      </w:r>
      <w:r w:rsidR="00C71CE3">
        <w:t xml:space="preserve">ят варианти на </w:t>
      </w:r>
      <w:r w:rsidR="00E81028">
        <w:t>скриптове способни да илюстрират решение, както и да се обосноват стъпките довели до всяка основна промяна на тези скриптове</w:t>
      </w:r>
      <w:r w:rsidR="00440BD1">
        <w:t>, довеждащи до по-добър резултат.</w:t>
      </w:r>
    </w:p>
    <w:p w14:paraId="0CFD36EE" w14:textId="048E2A6B" w:rsidR="00440BD1" w:rsidRDefault="00440BD1" w:rsidP="00440BD1">
      <w:r w:rsidRPr="0027042B">
        <w:t xml:space="preserve">Дипломната работа включва кратък обзор в областта на Spike Timing Neural Networks, описание на теоретичната постановка, код на Python с използване на библиотеката NEST Simulator и анализ на резултатите. В процеса на разработка на магистърската теза се изпробват различни параметри на биологично подобните неврони и решението </w:t>
      </w:r>
      <w:r w:rsidR="00B232C5">
        <w:t>е</w:t>
      </w:r>
      <w:r w:rsidRPr="0027042B">
        <w:t xml:space="preserve"> илюстрирано с подходящи визуализации и графики, съпътстващи обучителния процес.</w:t>
      </w:r>
    </w:p>
    <w:p w14:paraId="7EA6E98C" w14:textId="599B9802" w:rsidR="00E81028" w:rsidRDefault="00E81028" w:rsidP="00E81028">
      <w:pPr>
        <w:pStyle w:val="Heading2"/>
      </w:pPr>
      <w:bookmarkStart w:id="6" w:name="_Toc134572867"/>
      <w:r>
        <w:lastRenderedPageBreak/>
        <w:t>1.3 Очаквани ползи</w:t>
      </w:r>
      <w:bookmarkEnd w:id="6"/>
    </w:p>
    <w:p w14:paraId="209F5B43" w14:textId="24022D69" w:rsidR="00440BD1" w:rsidRPr="00440BD1" w:rsidRDefault="00440BD1" w:rsidP="00440BD1">
      <w:r>
        <w:t xml:space="preserve">В областта на невросимулациите няма много публикуван код с цялостни решения, в голяма част от литературата има </w:t>
      </w:r>
      <w:r w:rsidR="00C71CE3">
        <w:t xml:space="preserve">само </w:t>
      </w:r>
      <w:r>
        <w:t>загатнати моменти за експерименти</w:t>
      </w:r>
      <w:r w:rsidR="00C71CE3">
        <w:t>, но за съжаление без съпътстващия код</w:t>
      </w:r>
      <w:r>
        <w:t>. Поради това скриптовете разгледани тук ще подпомагат текущи и бъдещи дипломанти да вземат и използват текущите постановки за друг тип задачи. Скриптовете лесно могат да бъдат адаптирани за подобни задачи в областта на реинфорсмънт обучението.</w:t>
      </w:r>
    </w:p>
    <w:p w14:paraId="29746695" w14:textId="084B2BAF" w:rsidR="00E81028" w:rsidRDefault="00E81028" w:rsidP="00E81028">
      <w:pPr>
        <w:pStyle w:val="Heading2"/>
      </w:pPr>
      <w:bookmarkStart w:id="7" w:name="_Toc134572868"/>
      <w:r>
        <w:t>1.4 Структура на дипломната работа</w:t>
      </w:r>
      <w:bookmarkEnd w:id="7"/>
    </w:p>
    <w:p w14:paraId="1DCDAEBA" w14:textId="04770B58" w:rsidR="00440BD1" w:rsidRDefault="00440BD1" w:rsidP="00440BD1">
      <w:r>
        <w:t>Дипломната работа се състои от 7 глави както следва:</w:t>
      </w:r>
    </w:p>
    <w:p w14:paraId="662CB14E" w14:textId="633C4552" w:rsidR="00440BD1" w:rsidRDefault="003F2874" w:rsidP="003F2874">
      <w:pPr>
        <w:pStyle w:val="ListParagraph"/>
        <w:numPr>
          <w:ilvl w:val="0"/>
          <w:numId w:val="18"/>
        </w:numPr>
      </w:pPr>
      <w:r>
        <w:t>В Г</w:t>
      </w:r>
      <w:r w:rsidR="00440BD1">
        <w:t>лава 1</w:t>
      </w:r>
      <w:r>
        <w:t xml:space="preserve"> „Увод“</w:t>
      </w:r>
      <w:r w:rsidR="00216FEA">
        <w:t xml:space="preserve"> </w:t>
      </w:r>
      <w:r>
        <w:t>се въвежда областта на решавания проблем и се поставят целите на дипломната работа</w:t>
      </w:r>
    </w:p>
    <w:p w14:paraId="4E40249C" w14:textId="775A0AB7" w:rsidR="00440BD1" w:rsidRDefault="003F2874" w:rsidP="003F2874">
      <w:pPr>
        <w:pStyle w:val="ListParagraph"/>
        <w:numPr>
          <w:ilvl w:val="0"/>
          <w:numId w:val="18"/>
        </w:numPr>
      </w:pPr>
      <w:r>
        <w:t xml:space="preserve">В </w:t>
      </w:r>
      <w:r w:rsidR="00440BD1">
        <w:t>Глава 2</w:t>
      </w:r>
      <w:r>
        <w:t xml:space="preserve"> „Обзор на областта“ </w:t>
      </w:r>
      <w:r w:rsidR="00F41360">
        <w:t xml:space="preserve">се обобщават </w:t>
      </w:r>
      <w:r w:rsidR="00C71CE3">
        <w:t>публикувани</w:t>
      </w:r>
      <w:r w:rsidR="00F41360">
        <w:t xml:space="preserve"> изследвания в </w:t>
      </w:r>
      <w:r w:rsidR="00C71CE3">
        <w:t xml:space="preserve">текущата </w:t>
      </w:r>
      <w:r w:rsidR="00F41360">
        <w:t>област с невронни мрежи и с невробиологични мрежи.</w:t>
      </w:r>
    </w:p>
    <w:p w14:paraId="7A4FDC52" w14:textId="62763161" w:rsidR="00440BD1" w:rsidRDefault="00F41360" w:rsidP="003F2874">
      <w:pPr>
        <w:pStyle w:val="ListParagraph"/>
        <w:numPr>
          <w:ilvl w:val="0"/>
          <w:numId w:val="18"/>
        </w:numPr>
      </w:pPr>
      <w:r>
        <w:t xml:space="preserve">В </w:t>
      </w:r>
      <w:r w:rsidR="00440BD1">
        <w:t>Глава 3</w:t>
      </w:r>
      <w:r>
        <w:t xml:space="preserve"> „Средата „</w:t>
      </w:r>
      <w:r>
        <w:rPr>
          <w:lang w:val="en-US"/>
        </w:rPr>
        <w:t>Cart</w:t>
      </w:r>
      <w:r w:rsidRPr="0027042B">
        <w:t xml:space="preserve"> </w:t>
      </w:r>
      <w:r>
        <w:rPr>
          <w:lang w:val="en-US"/>
        </w:rPr>
        <w:t>Pole</w:t>
      </w:r>
      <w:r>
        <w:t>“</w:t>
      </w:r>
      <w:r w:rsidRPr="006F6DCF">
        <w:rPr>
          <w:vertAlign w:val="superscript"/>
        </w:rPr>
        <w:t xml:space="preserve"> </w:t>
      </w:r>
      <w:r>
        <w:t xml:space="preserve">в </w:t>
      </w:r>
      <w:r>
        <w:rPr>
          <w:lang w:val="en-US"/>
        </w:rPr>
        <w:t>Gym</w:t>
      </w:r>
      <w:r>
        <w:t xml:space="preserve">“ се разглежда текуща формулировка на решаваната задача и </w:t>
      </w:r>
      <w:r w:rsidR="00216FEA">
        <w:t xml:space="preserve">се </w:t>
      </w:r>
      <w:r>
        <w:t>дават общи сведения за средата.</w:t>
      </w:r>
    </w:p>
    <w:p w14:paraId="0BA7DF14" w14:textId="60A4040A" w:rsidR="00F41360" w:rsidRDefault="00F41360" w:rsidP="003F2874">
      <w:pPr>
        <w:pStyle w:val="ListParagraph"/>
        <w:numPr>
          <w:ilvl w:val="0"/>
          <w:numId w:val="18"/>
        </w:numPr>
      </w:pPr>
      <w:r>
        <w:t>В Глава 4 „</w:t>
      </w:r>
      <w:r w:rsidRPr="00F41360">
        <w:t>Въведение в невробиологичните симулации</w:t>
      </w:r>
      <w:r>
        <w:t xml:space="preserve">“ </w:t>
      </w:r>
      <w:r w:rsidR="00B232C5">
        <w:t xml:space="preserve">са описани </w:t>
      </w:r>
      <w:r>
        <w:t xml:space="preserve">математически модели на неврони и </w:t>
      </w:r>
      <w:r w:rsidR="00B232C5">
        <w:t xml:space="preserve">работата </w:t>
      </w:r>
      <w:r>
        <w:t xml:space="preserve">с </w:t>
      </w:r>
      <w:r>
        <w:rPr>
          <w:lang w:val="en-US"/>
        </w:rPr>
        <w:t>NEST</w:t>
      </w:r>
      <w:r>
        <w:t xml:space="preserve"> симулатор.</w:t>
      </w:r>
    </w:p>
    <w:p w14:paraId="127608E9" w14:textId="06E18107" w:rsidR="00F41360" w:rsidRDefault="00F41360" w:rsidP="003F2874">
      <w:pPr>
        <w:pStyle w:val="ListParagraph"/>
        <w:numPr>
          <w:ilvl w:val="0"/>
          <w:numId w:val="18"/>
        </w:numPr>
      </w:pPr>
      <w:r>
        <w:t>В Глава 5</w:t>
      </w:r>
      <w:r w:rsidR="005C3B19">
        <w:t xml:space="preserve"> </w:t>
      </w:r>
      <w:r>
        <w:t>„</w:t>
      </w:r>
      <w:r w:rsidRPr="00F41360">
        <w:t>Подход за решаване на задачата</w:t>
      </w:r>
      <w:r>
        <w:t xml:space="preserve">“ се описват методи за решаване на реинфорсмънт задачи, разглежда се </w:t>
      </w:r>
      <w:r w:rsidRPr="00F41360">
        <w:t>обучение и синаптична пластичност</w:t>
      </w:r>
      <w:r w:rsidR="003A4FA6">
        <w:t xml:space="preserve">, както и други техники </w:t>
      </w:r>
      <w:r w:rsidR="005C3B19">
        <w:t>общи за</w:t>
      </w:r>
      <w:r w:rsidR="003A4FA6">
        <w:t xml:space="preserve"> реинфорсмънт обучението и невро</w:t>
      </w:r>
      <w:r w:rsidR="005C3B19">
        <w:t xml:space="preserve">нните </w:t>
      </w:r>
      <w:r w:rsidR="003A4FA6">
        <w:t>симулации.</w:t>
      </w:r>
    </w:p>
    <w:p w14:paraId="35E697CB" w14:textId="70CDA418" w:rsidR="003A4FA6" w:rsidRDefault="003A4FA6" w:rsidP="003F2874">
      <w:pPr>
        <w:pStyle w:val="ListParagraph"/>
        <w:numPr>
          <w:ilvl w:val="0"/>
          <w:numId w:val="18"/>
        </w:numPr>
      </w:pPr>
      <w:r>
        <w:t>В Глава 6</w:t>
      </w:r>
      <w:r w:rsidR="005C3B19">
        <w:t xml:space="preserve"> </w:t>
      </w:r>
      <w:r>
        <w:t>„</w:t>
      </w:r>
      <w:r w:rsidRPr="003A4FA6">
        <w:t>Реализация на проекта</w:t>
      </w:r>
      <w:r>
        <w:t xml:space="preserve">“ се разглеждат варианти на невронни мрежи и имплементация със скриптове на </w:t>
      </w:r>
      <w:r>
        <w:rPr>
          <w:lang w:val="en-US"/>
        </w:rPr>
        <w:t>Python</w:t>
      </w:r>
      <w:r w:rsidRPr="003A4FA6">
        <w:t xml:space="preserve">, </w:t>
      </w:r>
      <w:r>
        <w:t>дават се последователни стъпки за подобрения.</w:t>
      </w:r>
    </w:p>
    <w:p w14:paraId="782EBA96" w14:textId="6B9E2E1D" w:rsidR="00A41A7B" w:rsidRPr="00440BD1" w:rsidRDefault="00A41A7B" w:rsidP="003F2874">
      <w:pPr>
        <w:pStyle w:val="ListParagraph"/>
        <w:numPr>
          <w:ilvl w:val="0"/>
          <w:numId w:val="18"/>
        </w:numPr>
      </w:pPr>
      <w:r>
        <w:t xml:space="preserve">В Глава 7 „Заключение“ </w:t>
      </w:r>
      <w:r w:rsidR="005C3B19">
        <w:t xml:space="preserve">се </w:t>
      </w:r>
      <w:r w:rsidR="00B232C5">
        <w:t>обобщават</w:t>
      </w:r>
      <w:r>
        <w:t xml:space="preserve"> проведените експерименти и получените резултати, както и се дават идеи за бъдещо</w:t>
      </w:r>
      <w:r w:rsidR="005C3B19">
        <w:t xml:space="preserve"> развитие.</w:t>
      </w:r>
    </w:p>
    <w:p w14:paraId="0FA1E3DF" w14:textId="189B31BE" w:rsidR="00E81028" w:rsidRDefault="00E81028" w:rsidP="00E81028">
      <w:pPr>
        <w:pStyle w:val="Heading1"/>
      </w:pPr>
      <w:bookmarkStart w:id="8" w:name="_Toc134572869"/>
      <w:r>
        <w:t>2. Обзор на областта</w:t>
      </w:r>
      <w:bookmarkEnd w:id="8"/>
    </w:p>
    <w:p w14:paraId="09CF7D30" w14:textId="77777777" w:rsidR="00DB4200" w:rsidRDefault="00F021CC" w:rsidP="00216FEA">
      <w:r>
        <w:rPr>
          <w:lang w:val="en-US"/>
        </w:rPr>
        <w:t>CartPole</w:t>
      </w:r>
      <w:r w:rsidRPr="00F021CC">
        <w:t xml:space="preserve"> </w:t>
      </w:r>
      <w:r>
        <w:t xml:space="preserve">е популярна задача и има много материали в Интернет за нейното решение или частично решение. </w:t>
      </w:r>
      <w:r w:rsidR="00DB4200">
        <w:t>Повечето решения се базират на класически изкуствени невронни мрежи, но има и други решения с адаптивна критика и ръчно кодирана логика.</w:t>
      </w:r>
    </w:p>
    <w:p w14:paraId="7071D424" w14:textId="3B4EE300" w:rsidR="002A1DDA" w:rsidRDefault="002A1DDA" w:rsidP="00216FEA">
      <w:r>
        <w:lastRenderedPageBreak/>
        <w:t>А.Барто и Р.Съттън</w:t>
      </w:r>
      <w:r w:rsidR="00DB4200">
        <w:t xml:space="preserve"> </w:t>
      </w:r>
      <w:r w:rsidR="00DB4200" w:rsidRPr="00DB4200">
        <w:t>[14]</w:t>
      </w:r>
      <w:r>
        <w:t xml:space="preserve"> предлагат </w:t>
      </w:r>
      <w:r w:rsidR="00394AB3">
        <w:t xml:space="preserve">дискретизация </w:t>
      </w:r>
      <w:r>
        <w:t xml:space="preserve">на непрекъснатите стойности </w:t>
      </w:r>
      <w:r w:rsidR="00394AB3">
        <w:t xml:space="preserve">на състоянието на обекта </w:t>
      </w:r>
      <w:r>
        <w:t xml:space="preserve">и решение с адаптивен </w:t>
      </w:r>
      <w:r w:rsidR="00394AB3">
        <w:t xml:space="preserve">невроноподобен </w:t>
      </w:r>
      <w:r>
        <w:t xml:space="preserve">елемент през ранната 1983 година. </w:t>
      </w:r>
    </w:p>
    <w:p w14:paraId="68739DC5" w14:textId="277FE49B" w:rsidR="00216FEA" w:rsidRDefault="00F021CC" w:rsidP="00216FEA">
      <w:r w:rsidRPr="00A854DC">
        <w:rPr>
          <w:lang w:val="en-US"/>
        </w:rPr>
        <w:t>Jian</w:t>
      </w:r>
      <w:r w:rsidRPr="00F021CC">
        <w:t xml:space="preserve"> </w:t>
      </w:r>
      <w:r w:rsidRPr="00A854DC">
        <w:rPr>
          <w:lang w:val="en-US"/>
        </w:rPr>
        <w:t>Xu</w:t>
      </w:r>
      <w:r>
        <w:t xml:space="preserve"> </w:t>
      </w:r>
      <w:r w:rsidRPr="00F021CC">
        <w:t>[11]</w:t>
      </w:r>
      <w:r>
        <w:t xml:space="preserve"> прави няколко опита да реши задачата без изкуствен интелект и сравнява решенията с невронна мрежа и без невронна мрежа. Успява да реши задачата за 5 реда код и показва, че решението зависи от последните два параметъра на средата.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021CC" w14:paraId="40494E91" w14:textId="77777777" w:rsidTr="00F021CC">
        <w:tc>
          <w:tcPr>
            <w:tcW w:w="9016" w:type="dxa"/>
          </w:tcPr>
          <w:p w14:paraId="62FE3845" w14:textId="77777777" w:rsidR="00F021CC" w:rsidRDefault="00F021CC" w:rsidP="00547126">
            <w:pPr>
              <w:pStyle w:val="code"/>
            </w:pPr>
            <w:r>
              <w:t xml:space="preserve">def </w:t>
            </w:r>
            <w:proofErr w:type="spellStart"/>
            <w:r>
              <w:t>theta_omega_policy</w:t>
            </w:r>
            <w:proofErr w:type="spellEnd"/>
            <w:r>
              <w:t>(</w:t>
            </w:r>
            <w:proofErr w:type="spellStart"/>
            <w:r>
              <w:t>obs</w:t>
            </w:r>
            <w:proofErr w:type="spellEnd"/>
            <w:r>
              <w:t>):</w:t>
            </w:r>
          </w:p>
          <w:p w14:paraId="4DC1A0A8" w14:textId="77777777" w:rsidR="00F021CC" w:rsidRDefault="00F021CC" w:rsidP="00547126">
            <w:pPr>
              <w:pStyle w:val="code"/>
            </w:pPr>
            <w:r>
              <w:t xml:space="preserve">    theta, w = </w:t>
            </w:r>
            <w:proofErr w:type="spellStart"/>
            <w:r>
              <w:t>obs</w:t>
            </w:r>
            <w:proofErr w:type="spellEnd"/>
            <w:r>
              <w:t>[2:4]</w:t>
            </w:r>
          </w:p>
          <w:p w14:paraId="183D34F6" w14:textId="77777777" w:rsidR="00F021CC" w:rsidRDefault="00F021CC" w:rsidP="00547126">
            <w:pPr>
              <w:pStyle w:val="code"/>
            </w:pPr>
            <w:r>
              <w:t xml:space="preserve">    if abs(theta) &lt; 0.03:</w:t>
            </w:r>
          </w:p>
          <w:p w14:paraId="7F25725E" w14:textId="77777777" w:rsidR="00F021CC" w:rsidRDefault="00F021CC" w:rsidP="00547126">
            <w:pPr>
              <w:pStyle w:val="code"/>
            </w:pPr>
            <w:r>
              <w:t xml:space="preserve">        return 0 if w &lt; 0 else 1</w:t>
            </w:r>
          </w:p>
          <w:p w14:paraId="5AA17868" w14:textId="77777777" w:rsidR="00F021CC" w:rsidRDefault="00F021CC" w:rsidP="00547126">
            <w:pPr>
              <w:pStyle w:val="code"/>
            </w:pPr>
            <w:r>
              <w:t xml:space="preserve">    else:</w:t>
            </w:r>
          </w:p>
          <w:p w14:paraId="1E871BFC" w14:textId="7F951C26" w:rsidR="00F021CC" w:rsidRDefault="00F021CC" w:rsidP="00547126">
            <w:pPr>
              <w:pStyle w:val="code"/>
            </w:pPr>
            <w:r>
              <w:t xml:space="preserve">        return 0 if theta &lt; 0 else 1</w:t>
            </w:r>
          </w:p>
        </w:tc>
      </w:tr>
    </w:tbl>
    <w:p w14:paraId="3C52A215" w14:textId="0F2B7607" w:rsidR="00F021CC" w:rsidRDefault="00F021CC" w:rsidP="00F021CC">
      <w:pPr>
        <w:pStyle w:val="Quote"/>
      </w:pPr>
      <w:r>
        <w:t xml:space="preserve">Таблица 2.1 Решение на </w:t>
      </w:r>
      <w:r>
        <w:rPr>
          <w:lang w:val="en-US"/>
        </w:rPr>
        <w:t>CartPole</w:t>
      </w:r>
      <w:r w:rsidRPr="00F021CC">
        <w:t xml:space="preserve"> </w:t>
      </w:r>
      <w:r>
        <w:t xml:space="preserve">с 5 реда код от </w:t>
      </w:r>
      <w:r w:rsidRPr="00A854DC">
        <w:rPr>
          <w:lang w:val="en-US"/>
        </w:rPr>
        <w:t>Jian</w:t>
      </w:r>
      <w:r w:rsidRPr="00F021CC">
        <w:t xml:space="preserve"> </w:t>
      </w:r>
      <w:r w:rsidRPr="00A854DC">
        <w:rPr>
          <w:lang w:val="en-US"/>
        </w:rPr>
        <w:t>Xu</w:t>
      </w:r>
      <w:r>
        <w:t xml:space="preserve"> </w:t>
      </w:r>
      <w:r w:rsidRPr="00F021CC">
        <w:t>[11]</w:t>
      </w:r>
    </w:p>
    <w:p w14:paraId="051FDC98" w14:textId="58E30E73" w:rsidR="00F021CC" w:rsidRDefault="003A31E5" w:rsidP="00F021CC">
      <w:r>
        <w:t>Разбира се, това решение е уникално, но в него участва човешкият интелект</w:t>
      </w:r>
      <w:r w:rsidR="00C71CE3">
        <w:t xml:space="preserve"> и не подлежи на адаптация за друг вид задачи.</w:t>
      </w:r>
    </w:p>
    <w:p w14:paraId="4F0CF322" w14:textId="3505367F" w:rsidR="00CC4E38" w:rsidRPr="00E87CFC" w:rsidRDefault="00CC4E38" w:rsidP="00F021CC">
      <w:r>
        <w:rPr>
          <w:lang w:val="en-US"/>
        </w:rPr>
        <w:t>Kenji</w:t>
      </w:r>
      <w:r w:rsidRPr="00CC4E38">
        <w:t xml:space="preserve"> </w:t>
      </w:r>
      <w:proofErr w:type="spellStart"/>
      <w:r>
        <w:rPr>
          <w:lang w:val="en-US"/>
        </w:rPr>
        <w:t>Doya</w:t>
      </w:r>
      <w:proofErr w:type="spellEnd"/>
      <w:r w:rsidRPr="00CC4E38">
        <w:t xml:space="preserve"> </w:t>
      </w:r>
      <w:r>
        <w:t xml:space="preserve"> </w:t>
      </w:r>
      <w:r w:rsidRPr="00CC4E38">
        <w:t>[14]</w:t>
      </w:r>
      <w:r>
        <w:t xml:space="preserve"> предлага </w:t>
      </w:r>
      <w:r w:rsidR="00E87CFC">
        <w:t xml:space="preserve">сравнение на решение за </w:t>
      </w:r>
      <w:proofErr w:type="spellStart"/>
      <w:r w:rsidR="00E87CFC">
        <w:rPr>
          <w:lang w:val="en-US"/>
        </w:rPr>
        <w:t>CartPole</w:t>
      </w:r>
      <w:proofErr w:type="spellEnd"/>
      <w:r w:rsidR="00E87CFC" w:rsidRPr="00E87CFC">
        <w:t xml:space="preserve"> </w:t>
      </w:r>
      <w:r w:rsidR="00E87CFC">
        <w:t xml:space="preserve">с методите на актьор-критика в непрекъснатото пространство </w:t>
      </w:r>
      <w:r w:rsidR="004B507B">
        <w:t xml:space="preserve">на състоянията </w:t>
      </w:r>
      <w:r w:rsidR="00E87CFC">
        <w:t xml:space="preserve">и градиентни методи, използвайки времевата грешка </w:t>
      </w:r>
      <w:r w:rsidR="00E87CFC">
        <w:rPr>
          <w:lang w:val="en-US"/>
        </w:rPr>
        <w:t>TD</w:t>
      </w:r>
      <w:r w:rsidR="00E87CFC">
        <w:t>(0)</w:t>
      </w:r>
      <w:r w:rsidR="00E87CFC" w:rsidRPr="00E87CFC">
        <w:t xml:space="preserve"> </w:t>
      </w:r>
      <w:r w:rsidR="00E87CFC">
        <w:t xml:space="preserve">и </w:t>
      </w:r>
      <w:r w:rsidR="00E87CFC">
        <w:rPr>
          <w:lang w:val="en-US"/>
        </w:rPr>
        <w:t>TD</w:t>
      </w:r>
      <w:r w:rsidR="00E87CFC" w:rsidRPr="00E87CFC">
        <w:t>(</w:t>
      </w:r>
      <w:r w:rsidR="00E87CFC">
        <w:rPr>
          <w:rFonts w:cs="Times New Roman"/>
        </w:rPr>
        <w:t>λ</w:t>
      </w:r>
      <w:r w:rsidR="00E87CFC" w:rsidRPr="00E87CFC">
        <w:t>).</w:t>
      </w:r>
    </w:p>
    <w:p w14:paraId="38644007" w14:textId="294CF7A9" w:rsidR="003A31E5" w:rsidRDefault="003A31E5" w:rsidP="00F021CC">
      <w:r>
        <w:rPr>
          <w:lang w:val="en-US"/>
        </w:rPr>
        <w:t>Greg</w:t>
      </w:r>
      <w:r w:rsidRPr="003A31E5">
        <w:t xml:space="preserve"> </w:t>
      </w:r>
      <w:r>
        <w:rPr>
          <w:lang w:val="en-US"/>
        </w:rPr>
        <w:t>Surma</w:t>
      </w:r>
      <w:r w:rsidRPr="003A31E5">
        <w:t xml:space="preserve"> [12] </w:t>
      </w:r>
      <w:r>
        <w:t xml:space="preserve">успява да намери решение с </w:t>
      </w:r>
      <w:r w:rsidRPr="003A31E5">
        <w:t>Deep Q-Learning</w:t>
      </w:r>
      <w:r>
        <w:t xml:space="preserve"> само в рамките на 130 епизода обучение с класически изкуствени невронни мрежи. </w:t>
      </w:r>
      <w:r w:rsidR="005469D7" w:rsidRPr="005469D7">
        <w:t>Siddharth Kale</w:t>
      </w:r>
      <w:r w:rsidR="005469D7">
        <w:t xml:space="preserve"> </w:t>
      </w:r>
      <w:r w:rsidR="005469D7" w:rsidRPr="005469D7">
        <w:t xml:space="preserve">[13] </w:t>
      </w:r>
      <w:r w:rsidR="005469D7">
        <w:t xml:space="preserve">също има подобна публикация и успява да реши проблема след 200 епизода също с класически изкуствени невронни мрежи. </w:t>
      </w:r>
    </w:p>
    <w:p w14:paraId="6E8DA804" w14:textId="2A42C561" w:rsidR="0090116F" w:rsidRDefault="007464CD" w:rsidP="00F021CC">
      <w:pPr>
        <w:rPr>
          <w:ins w:id="9" w:author="borkox" w:date="2023-05-10T00:21:00Z"/>
        </w:rPr>
      </w:pPr>
      <w:proofErr w:type="spellStart"/>
      <w:r w:rsidRPr="007464CD">
        <w:rPr>
          <w:lang w:val="en-US"/>
        </w:rPr>
        <w:t>Huanneng</w:t>
      </w:r>
      <w:proofErr w:type="spellEnd"/>
      <w:r w:rsidRPr="007464CD">
        <w:t xml:space="preserve"> </w:t>
      </w:r>
      <w:proofErr w:type="spellStart"/>
      <w:r w:rsidRPr="007464CD">
        <w:rPr>
          <w:lang w:val="en-US"/>
        </w:rPr>
        <w:t>Qiu</w:t>
      </w:r>
      <w:proofErr w:type="spellEnd"/>
      <w:r w:rsidRPr="007464CD">
        <w:t xml:space="preserve"> </w:t>
      </w:r>
      <w:r>
        <w:t xml:space="preserve">и колектив </w:t>
      </w:r>
      <w:r w:rsidRPr="007464CD">
        <w:t>[16]</w:t>
      </w:r>
      <w:r>
        <w:t xml:space="preserve"> предлагат решение в областта на </w:t>
      </w:r>
      <w:r>
        <w:rPr>
          <w:lang w:val="en-US"/>
        </w:rPr>
        <w:t>spike</w:t>
      </w:r>
      <w:r w:rsidRPr="007464CD">
        <w:t xml:space="preserve"> </w:t>
      </w:r>
      <w:r>
        <w:rPr>
          <w:lang w:val="en-US"/>
        </w:rPr>
        <w:t>neural</w:t>
      </w:r>
      <w:r w:rsidRPr="007464CD">
        <w:t xml:space="preserve"> </w:t>
      </w:r>
      <w:r>
        <w:rPr>
          <w:lang w:val="en-US"/>
        </w:rPr>
        <w:t>nets</w:t>
      </w:r>
      <w:r w:rsidRPr="007464CD">
        <w:t xml:space="preserve"> (</w:t>
      </w:r>
      <w:r>
        <w:rPr>
          <w:lang w:val="en-US"/>
        </w:rPr>
        <w:t>SNN</w:t>
      </w:r>
      <w:r w:rsidRPr="007464CD">
        <w:t xml:space="preserve">) </w:t>
      </w:r>
      <w:r>
        <w:t>и сравняват метода си с класически невронни мрежи</w:t>
      </w:r>
      <w:r w:rsidR="004B507B">
        <w:t xml:space="preserve"> със</w:t>
      </w:r>
      <w:r>
        <w:t xml:space="preserve"> сигмоидалната </w:t>
      </w:r>
      <w:r w:rsidR="004B507B">
        <w:t xml:space="preserve">активационна </w:t>
      </w:r>
      <w:r>
        <w:t>функция</w:t>
      </w:r>
      <w:r w:rsidR="004B507B">
        <w:t xml:space="preserve"> на невроните</w:t>
      </w:r>
      <w:r>
        <w:t>.</w:t>
      </w:r>
    </w:p>
    <w:p w14:paraId="51229A70" w14:textId="018D6EBB" w:rsidR="00F20475" w:rsidRDefault="00F20475" w:rsidP="00F021CC">
      <w:pPr>
        <w:rPr>
          <w:ins w:id="10" w:author="borkox" w:date="2023-05-10T00:38:00Z"/>
        </w:rPr>
      </w:pPr>
      <w:ins w:id="11" w:author="borkox" w:date="2023-05-10T00:22:00Z">
        <w:r>
          <w:rPr>
            <w:lang w:val="en-US"/>
          </w:rPr>
          <w:t>Mahmoud</w:t>
        </w:r>
        <w:r w:rsidRPr="00F20475">
          <w:rPr>
            <w:rPrChange w:id="12" w:author="borkox" w:date="2023-05-10T00:23:00Z">
              <w:rPr>
                <w:lang w:val="en-US"/>
              </w:rPr>
            </w:rPrChange>
          </w:rPr>
          <w:t xml:space="preserve"> </w:t>
        </w:r>
        <w:proofErr w:type="spellStart"/>
        <w:r>
          <w:rPr>
            <w:lang w:val="en-US"/>
          </w:rPr>
          <w:t>Akl</w:t>
        </w:r>
        <w:proofErr w:type="spellEnd"/>
        <w:r>
          <w:t xml:space="preserve"> и </w:t>
        </w:r>
      </w:ins>
      <w:ins w:id="13" w:author="borkox" w:date="2023-05-10T00:23:00Z">
        <w:r>
          <w:t xml:space="preserve">колектив </w:t>
        </w:r>
        <w:r w:rsidRPr="00F20475">
          <w:rPr>
            <w:rPrChange w:id="14" w:author="borkox" w:date="2023-05-10T00:23:00Z">
              <w:rPr>
                <w:lang w:val="en-US"/>
              </w:rPr>
            </w:rPrChange>
          </w:rPr>
          <w:t xml:space="preserve">[17] </w:t>
        </w:r>
        <w:r>
          <w:t xml:space="preserve">предлагат </w:t>
        </w:r>
      </w:ins>
      <w:ins w:id="15" w:author="borkox" w:date="2023-05-10T00:24:00Z">
        <w:r>
          <w:t xml:space="preserve">метода </w:t>
        </w:r>
      </w:ins>
      <w:ins w:id="16" w:author="borkox" w:date="2023-05-10T00:25:00Z">
        <w:r>
          <w:rPr>
            <w:lang w:val="en-US"/>
          </w:rPr>
          <w:t>r</w:t>
        </w:r>
        <w:r w:rsidRPr="00F20475">
          <w:rPr>
            <w:rPrChange w:id="17" w:author="borkox" w:date="2023-05-10T00:25:00Z">
              <w:rPr>
                <w:lang w:val="en-US"/>
              </w:rPr>
            </w:rPrChange>
          </w:rPr>
          <w:t>-</w:t>
        </w:r>
        <w:r>
          <w:rPr>
            <w:lang w:val="en-US"/>
          </w:rPr>
          <w:t>STDP</w:t>
        </w:r>
      </w:ins>
      <w:ins w:id="18" w:author="borkox" w:date="2023-05-10T00:33:00Z">
        <w:r w:rsidR="00790D57" w:rsidRPr="00790D57">
          <w:rPr>
            <w:rPrChange w:id="19" w:author="borkox" w:date="2023-05-10T00:33:00Z">
              <w:rPr>
                <w:lang w:val="en-US"/>
              </w:rPr>
            </w:rPrChange>
          </w:rPr>
          <w:t>(</w:t>
        </w:r>
        <w:r w:rsidR="00790D57">
          <w:t>reward-modulated spike timing dependent plasticity</w:t>
        </w:r>
        <w:r w:rsidR="00790D57" w:rsidRPr="00790D57">
          <w:rPr>
            <w:rPrChange w:id="20" w:author="borkox" w:date="2023-05-10T00:33:00Z">
              <w:rPr>
                <w:lang w:val="en-US"/>
              </w:rPr>
            </w:rPrChange>
          </w:rPr>
          <w:t>)</w:t>
        </w:r>
      </w:ins>
      <w:ins w:id="21" w:author="borkox" w:date="2023-05-10T00:25:00Z">
        <w:r w:rsidRPr="00F20475">
          <w:rPr>
            <w:rPrChange w:id="22" w:author="borkox" w:date="2023-05-10T00:25:00Z">
              <w:rPr>
                <w:lang w:val="en-US"/>
              </w:rPr>
            </w:rPrChange>
          </w:rPr>
          <w:t>,</w:t>
        </w:r>
      </w:ins>
      <w:ins w:id="23" w:author="borkox" w:date="2023-05-10T00:33:00Z">
        <w:r w:rsidR="00790D57" w:rsidRPr="00790D57">
          <w:rPr>
            <w:rPrChange w:id="24" w:author="borkox" w:date="2023-05-10T00:33:00Z">
              <w:rPr>
                <w:lang w:val="en-US"/>
              </w:rPr>
            </w:rPrChange>
          </w:rPr>
          <w:t xml:space="preserve"> </w:t>
        </w:r>
      </w:ins>
      <w:ins w:id="25" w:author="borkox" w:date="2023-05-10T00:25:00Z">
        <w:r>
          <w:t xml:space="preserve">както и обучение с учител за решаване на няколко задачи от областта на реинфорсмънт обучението, включително и </w:t>
        </w:r>
        <w:proofErr w:type="spellStart"/>
        <w:r>
          <w:rPr>
            <w:lang w:val="en-US"/>
          </w:rPr>
          <w:t>CarPole</w:t>
        </w:r>
        <w:proofErr w:type="spellEnd"/>
        <w:r w:rsidRPr="00F20475">
          <w:rPr>
            <w:rPrChange w:id="26" w:author="borkox" w:date="2023-05-10T00:25:00Z">
              <w:rPr>
                <w:lang w:val="en-US"/>
              </w:rPr>
            </w:rPrChange>
          </w:rPr>
          <w:t>.</w:t>
        </w:r>
      </w:ins>
      <w:ins w:id="27" w:author="borkox" w:date="2023-05-10T00:26:00Z">
        <w:r w:rsidRPr="00F20475">
          <w:rPr>
            <w:rPrChange w:id="28" w:author="borkox" w:date="2023-05-10T00:26:00Z">
              <w:rPr>
                <w:lang w:val="en-US"/>
              </w:rPr>
            </w:rPrChange>
          </w:rPr>
          <w:t xml:space="preserve"> </w:t>
        </w:r>
        <w:r>
          <w:t xml:space="preserve">Методите за обучение са над вече обучени </w:t>
        </w:r>
        <w:r>
          <w:rPr>
            <w:lang w:val="en-US"/>
          </w:rPr>
          <w:t>SNN</w:t>
        </w:r>
        <w:r>
          <w:t xml:space="preserve"> мрежи, както и такива конвертирани от</w:t>
        </w:r>
      </w:ins>
      <w:ins w:id="29" w:author="borkox" w:date="2023-05-10T00:27:00Z">
        <w:r>
          <w:t xml:space="preserve"> </w:t>
        </w:r>
      </w:ins>
      <w:ins w:id="30" w:author="borkox" w:date="2023-05-10T00:33:00Z">
        <w:r w:rsidR="00790D57">
          <w:t xml:space="preserve">класически </w:t>
        </w:r>
      </w:ins>
      <w:ins w:id="31" w:author="borkox" w:date="2023-05-10T00:27:00Z">
        <w:r>
          <w:t xml:space="preserve">изкуствени невронни мрежи до </w:t>
        </w:r>
        <w:r>
          <w:rPr>
            <w:lang w:val="en-US"/>
          </w:rPr>
          <w:t>SNN</w:t>
        </w:r>
        <w:r w:rsidRPr="00F20475">
          <w:rPr>
            <w:rPrChange w:id="32" w:author="borkox" w:date="2023-05-10T00:27:00Z">
              <w:rPr>
                <w:lang w:val="en-US"/>
              </w:rPr>
            </w:rPrChange>
          </w:rPr>
          <w:t>.</w:t>
        </w:r>
      </w:ins>
      <w:ins w:id="33" w:author="borkox" w:date="2023-05-10T00:28:00Z">
        <w:r w:rsidRPr="00F20475">
          <w:rPr>
            <w:rPrChange w:id="34" w:author="borkox" w:date="2023-05-10T00:28:00Z">
              <w:rPr>
                <w:lang w:val="en-US"/>
              </w:rPr>
            </w:rPrChange>
          </w:rPr>
          <w:t xml:space="preserve"> </w:t>
        </w:r>
        <w:r>
          <w:t>Екс</w:t>
        </w:r>
      </w:ins>
      <w:ins w:id="35" w:author="borkox" w:date="2023-05-10T00:29:00Z">
        <w:r>
          <w:t xml:space="preserve">периментите показват, че с един или с няколко параметъра </w:t>
        </w:r>
        <w:r>
          <w:rPr>
            <w:lang w:val="en-US"/>
          </w:rPr>
          <w:t>r</w:t>
        </w:r>
        <w:r w:rsidRPr="00F20475">
          <w:rPr>
            <w:rPrChange w:id="36" w:author="borkox" w:date="2023-05-10T00:29:00Z">
              <w:rPr>
                <w:lang w:val="en-US"/>
              </w:rPr>
            </w:rPrChange>
          </w:rPr>
          <w:t>-</w:t>
        </w:r>
        <w:r>
          <w:rPr>
            <w:lang w:val="en-US"/>
          </w:rPr>
          <w:t>STDP</w:t>
        </w:r>
        <w:r>
          <w:t xml:space="preserve"> може да помогне да се подобрят резултатите от вече научена невронна мрежа</w:t>
        </w:r>
      </w:ins>
      <w:ins w:id="37" w:author="borkox" w:date="2023-05-10T00:30:00Z">
        <w:r>
          <w:t xml:space="preserve">. </w:t>
        </w:r>
        <w:r w:rsidR="00790D57">
          <w:lastRenderedPageBreak/>
          <w:t xml:space="preserve">Резултатите за </w:t>
        </w:r>
        <w:proofErr w:type="spellStart"/>
        <w:r>
          <w:rPr>
            <w:lang w:val="en-US"/>
          </w:rPr>
          <w:t>CartPole</w:t>
        </w:r>
        <w:proofErr w:type="spellEnd"/>
        <w:r>
          <w:t xml:space="preserve"> </w:t>
        </w:r>
        <w:r w:rsidR="00790D57">
          <w:t xml:space="preserve">видимо </w:t>
        </w:r>
        <w:r>
          <w:t xml:space="preserve">показват решение </w:t>
        </w:r>
        <w:r w:rsidR="00790D57">
          <w:t>след епизод 300.</w:t>
        </w:r>
      </w:ins>
      <w:ins w:id="38" w:author="borkox" w:date="2023-05-10T00:31:00Z">
        <w:r w:rsidR="00790D57">
          <w:t xml:space="preserve"> Съответно има и експерименти с промяна на балансираното рамо и други параметри на средата</w:t>
        </w:r>
      </w:ins>
      <w:ins w:id="39" w:author="borkox" w:date="2023-05-10T00:37:00Z">
        <w:r w:rsidR="00790D57" w:rsidRPr="00790D57">
          <w:rPr>
            <w:rPrChange w:id="40" w:author="borkox" w:date="2023-05-10T00:37:00Z">
              <w:rPr>
                <w:lang w:val="en-US"/>
              </w:rPr>
            </w:rPrChange>
          </w:rPr>
          <w:t>.</w:t>
        </w:r>
      </w:ins>
    </w:p>
    <w:p w14:paraId="7BC0AAC1" w14:textId="4B22B217" w:rsidR="00790D57" w:rsidRDefault="00790D57" w:rsidP="00F021CC">
      <w:pPr>
        <w:rPr>
          <w:ins w:id="41" w:author="borkox" w:date="2023-05-10T00:52:00Z"/>
        </w:rPr>
      </w:pPr>
      <w:ins w:id="42" w:author="borkox" w:date="2023-05-10T00:38:00Z">
        <w:r>
          <w:rPr>
            <w:lang w:val="en-US"/>
          </w:rPr>
          <w:t>Mahmoud</w:t>
        </w:r>
        <w:r w:rsidRPr="00026F18">
          <w:t xml:space="preserve"> </w:t>
        </w:r>
        <w:proofErr w:type="spellStart"/>
        <w:r>
          <w:rPr>
            <w:lang w:val="en-US"/>
          </w:rPr>
          <w:t>Akl</w:t>
        </w:r>
        <w:proofErr w:type="spellEnd"/>
        <w:r w:rsidRPr="00790D57">
          <w:rPr>
            <w:rPrChange w:id="43" w:author="borkox" w:date="2023-05-10T00:39:00Z">
              <w:rPr>
                <w:lang w:val="en-US"/>
              </w:rPr>
            </w:rPrChange>
          </w:rPr>
          <w:t xml:space="preserve"> </w:t>
        </w:r>
        <w:r>
          <w:t>и колектив</w:t>
        </w:r>
        <w:r w:rsidRPr="00790D57">
          <w:rPr>
            <w:rPrChange w:id="44" w:author="borkox" w:date="2023-05-10T00:39:00Z">
              <w:rPr>
                <w:lang w:val="en-US"/>
              </w:rPr>
            </w:rPrChange>
          </w:rPr>
          <w:t>[18]</w:t>
        </w:r>
        <w:r>
          <w:t xml:space="preserve"> </w:t>
        </w:r>
      </w:ins>
      <w:ins w:id="45" w:author="borkox" w:date="2023-05-10T00:39:00Z">
        <w:r>
          <w:t>дават варианти за решение на няколко задачи от реинфорсмънт обучението</w:t>
        </w:r>
      </w:ins>
      <w:ins w:id="46" w:author="borkox" w:date="2023-05-10T00:43:00Z">
        <w:r w:rsidR="00626021">
          <w:t xml:space="preserve"> с дискретни и непрекъснати състояни</w:t>
        </w:r>
      </w:ins>
      <w:ins w:id="47" w:author="borkox" w:date="2023-05-10T00:47:00Z">
        <w:r w:rsidR="00626021">
          <w:t>я</w:t>
        </w:r>
      </w:ins>
      <w:ins w:id="48" w:author="borkox" w:date="2023-05-10T00:39:00Z">
        <w:r>
          <w:t xml:space="preserve">, включително и </w:t>
        </w:r>
        <w:proofErr w:type="spellStart"/>
        <w:r>
          <w:rPr>
            <w:lang w:val="en-US"/>
          </w:rPr>
          <w:t>CartPole</w:t>
        </w:r>
        <w:proofErr w:type="spellEnd"/>
        <w:r>
          <w:t xml:space="preserve"> чрез </w:t>
        </w:r>
      </w:ins>
      <w:ins w:id="49" w:author="borkox" w:date="2023-05-10T00:40:00Z">
        <w:r>
          <w:t xml:space="preserve">използване </w:t>
        </w:r>
      </w:ins>
      <w:ins w:id="50" w:author="borkox" w:date="2023-05-10T00:44:00Z">
        <w:r w:rsidR="00626021">
          <w:t>на</w:t>
        </w:r>
      </w:ins>
      <w:ins w:id="51" w:author="borkox" w:date="2023-05-10T00:40:00Z">
        <w:r>
          <w:t xml:space="preserve"> класически изкуст</w:t>
        </w:r>
      </w:ins>
      <w:ins w:id="52" w:author="borkox" w:date="2023-05-10T00:43:00Z">
        <w:r w:rsidR="00626021">
          <w:t>в</w:t>
        </w:r>
      </w:ins>
      <w:ins w:id="53" w:author="borkox" w:date="2023-05-10T00:40:00Z">
        <w:r>
          <w:t>ени невронни мрежи, преминавайки към</w:t>
        </w:r>
        <w:r w:rsidRPr="00790D57">
          <w:rPr>
            <w:rPrChange w:id="54" w:author="borkox" w:date="2023-05-10T00:40:00Z">
              <w:rPr>
                <w:lang w:val="en-US"/>
              </w:rPr>
            </w:rPrChange>
          </w:rPr>
          <w:t xml:space="preserve"> </w:t>
        </w:r>
        <w:r>
          <w:rPr>
            <w:lang w:val="en-US"/>
          </w:rPr>
          <w:t>SNN</w:t>
        </w:r>
      </w:ins>
      <w:ins w:id="55" w:author="borkox" w:date="2023-05-10T00:44:00Z">
        <w:r w:rsidR="00626021">
          <w:t>. Използва се алгорит</w:t>
        </w:r>
      </w:ins>
      <w:ins w:id="56" w:author="borkox" w:date="2023-05-10T00:47:00Z">
        <w:r w:rsidR="00626021">
          <w:t>ъм</w:t>
        </w:r>
      </w:ins>
      <w:ins w:id="57" w:author="borkox" w:date="2023-05-10T00:44:00Z">
        <w:r w:rsidR="00626021">
          <w:t xml:space="preserve"> за обучение </w:t>
        </w:r>
        <w:r w:rsidR="00626021">
          <w:rPr>
            <w:lang w:val="en-US"/>
          </w:rPr>
          <w:t>BPTT</w:t>
        </w:r>
        <w:r w:rsidR="00626021" w:rsidRPr="00626021">
          <w:rPr>
            <w:rPrChange w:id="58" w:author="borkox" w:date="2023-05-10T00:44:00Z">
              <w:rPr>
                <w:lang w:val="en-US"/>
              </w:rPr>
            </w:rPrChange>
          </w:rPr>
          <w:t xml:space="preserve"> (</w:t>
        </w:r>
        <w:r w:rsidR="00626021">
          <w:rPr>
            <w:lang w:val="en-US"/>
          </w:rPr>
          <w:t>Back</w:t>
        </w:r>
        <w:r w:rsidR="00626021" w:rsidRPr="00626021">
          <w:rPr>
            <w:rPrChange w:id="59" w:author="borkox" w:date="2023-05-10T00:44:00Z">
              <w:rPr>
                <w:lang w:val="en-US"/>
              </w:rPr>
            </w:rPrChange>
          </w:rPr>
          <w:t xml:space="preserve"> </w:t>
        </w:r>
        <w:r w:rsidR="00626021">
          <w:rPr>
            <w:lang w:val="en-US"/>
          </w:rPr>
          <w:t>Propagation</w:t>
        </w:r>
        <w:r w:rsidR="00626021" w:rsidRPr="00626021">
          <w:rPr>
            <w:rPrChange w:id="60" w:author="borkox" w:date="2023-05-10T00:44:00Z">
              <w:rPr>
                <w:lang w:val="en-US"/>
              </w:rPr>
            </w:rPrChange>
          </w:rPr>
          <w:t xml:space="preserve"> </w:t>
        </w:r>
        <w:r w:rsidR="00626021">
          <w:rPr>
            <w:lang w:val="en-US"/>
          </w:rPr>
          <w:t>Through</w:t>
        </w:r>
        <w:r w:rsidR="00626021" w:rsidRPr="00626021">
          <w:rPr>
            <w:rPrChange w:id="61" w:author="borkox" w:date="2023-05-10T00:44:00Z">
              <w:rPr>
                <w:lang w:val="en-US"/>
              </w:rPr>
            </w:rPrChange>
          </w:rPr>
          <w:t xml:space="preserve"> </w:t>
        </w:r>
        <w:r w:rsidR="00626021">
          <w:rPr>
            <w:lang w:val="en-US"/>
          </w:rPr>
          <w:t>Time</w:t>
        </w:r>
        <w:r w:rsidR="00626021" w:rsidRPr="00626021">
          <w:rPr>
            <w:rPrChange w:id="62" w:author="borkox" w:date="2023-05-10T00:44:00Z">
              <w:rPr>
                <w:lang w:val="en-US"/>
              </w:rPr>
            </w:rPrChange>
          </w:rPr>
          <w:t>)</w:t>
        </w:r>
      </w:ins>
      <w:ins w:id="63" w:author="borkox" w:date="2023-05-10T00:45:00Z">
        <w:r w:rsidR="00626021" w:rsidRPr="00626021">
          <w:rPr>
            <w:rPrChange w:id="64" w:author="borkox" w:date="2023-05-10T00:45:00Z">
              <w:rPr>
                <w:lang w:val="en-US"/>
              </w:rPr>
            </w:rPrChange>
          </w:rPr>
          <w:t xml:space="preserve"> </w:t>
        </w:r>
        <w:r w:rsidR="00626021">
          <w:t xml:space="preserve">върху вече конвертираните </w:t>
        </w:r>
        <w:r w:rsidR="00626021">
          <w:rPr>
            <w:lang w:val="en-US"/>
          </w:rPr>
          <w:t>SNN</w:t>
        </w:r>
        <w:r w:rsidR="00626021">
          <w:t xml:space="preserve"> мрежи</w:t>
        </w:r>
      </w:ins>
      <w:ins w:id="65" w:author="borkox" w:date="2023-05-10T00:46:00Z">
        <w:r w:rsidR="00626021">
          <w:t xml:space="preserve">. По този начин </w:t>
        </w:r>
        <w:r w:rsidR="00626021">
          <w:rPr>
            <w:lang w:val="en-US"/>
          </w:rPr>
          <w:t>SNN</w:t>
        </w:r>
        <w:r w:rsidR="00626021" w:rsidRPr="00626021">
          <w:rPr>
            <w:rPrChange w:id="66" w:author="borkox" w:date="2023-05-10T00:46:00Z">
              <w:rPr>
                <w:lang w:val="en-US"/>
              </w:rPr>
            </w:rPrChange>
          </w:rPr>
          <w:t xml:space="preserve"> </w:t>
        </w:r>
        <w:r w:rsidR="00626021">
          <w:t>могат да бъдат тренирани с методи от класическите изкуствени невронни мрежи</w:t>
        </w:r>
      </w:ins>
      <w:ins w:id="67" w:author="borkox" w:date="2023-05-10T00:47:00Z">
        <w:r w:rsidR="00626021">
          <w:t>.</w:t>
        </w:r>
      </w:ins>
    </w:p>
    <w:p w14:paraId="2C20BBE4" w14:textId="6878C291" w:rsidR="002F7C41" w:rsidRPr="002F7C41" w:rsidRDefault="002F7C41" w:rsidP="00F021CC">
      <w:ins w:id="68" w:author="borkox" w:date="2023-05-10T00:52:00Z">
        <w:r>
          <w:t xml:space="preserve">Други задачи от областта на реинфорсмънт обучението с </w:t>
        </w:r>
        <w:r>
          <w:rPr>
            <w:lang w:val="en-US"/>
          </w:rPr>
          <w:t>SNN</w:t>
        </w:r>
        <w:r w:rsidRPr="002F7C41">
          <w:rPr>
            <w:rPrChange w:id="69" w:author="borkox" w:date="2023-05-10T00:53:00Z">
              <w:rPr>
                <w:lang w:val="en-US"/>
              </w:rPr>
            </w:rPrChange>
          </w:rPr>
          <w:t xml:space="preserve"> </w:t>
        </w:r>
      </w:ins>
      <w:ins w:id="70" w:author="borkox" w:date="2023-05-10T00:53:00Z">
        <w:r>
          <w:t xml:space="preserve">мрежи се предлагат от </w:t>
        </w:r>
        <w:r w:rsidRPr="002F7C41">
          <w:t>Zhenshan Bing</w:t>
        </w:r>
        <w:r>
          <w:t xml:space="preserve"> и колектив </w:t>
        </w:r>
        <w:r w:rsidRPr="002F7C41">
          <w:rPr>
            <w:rPrChange w:id="71" w:author="borkox" w:date="2023-05-10T00:53:00Z">
              <w:rPr>
                <w:lang w:val="en-US"/>
              </w:rPr>
            </w:rPrChange>
          </w:rPr>
          <w:t>[19]</w:t>
        </w:r>
        <w:r>
          <w:t xml:space="preserve">. </w:t>
        </w:r>
      </w:ins>
      <w:ins w:id="72" w:author="borkox" w:date="2023-05-10T00:54:00Z">
        <w:r>
          <w:t xml:space="preserve">Робот се научава да следва алея, използвайки енергийно ефективните </w:t>
        </w:r>
        <w:r>
          <w:rPr>
            <w:lang w:val="en-US"/>
          </w:rPr>
          <w:t>SNN</w:t>
        </w:r>
        <w:r>
          <w:t xml:space="preserve"> и алгоритъм за обучение </w:t>
        </w:r>
        <w:r>
          <w:rPr>
            <w:lang w:val="en-US"/>
          </w:rPr>
          <w:t>r</w:t>
        </w:r>
        <w:r w:rsidRPr="002F7C41">
          <w:rPr>
            <w:rPrChange w:id="73" w:author="borkox" w:date="2023-05-10T00:54:00Z">
              <w:rPr>
                <w:lang w:val="en-US"/>
              </w:rPr>
            </w:rPrChange>
          </w:rPr>
          <w:t>-</w:t>
        </w:r>
        <w:r>
          <w:rPr>
            <w:lang w:val="en-US"/>
          </w:rPr>
          <w:t>STDP</w:t>
        </w:r>
      </w:ins>
      <w:ins w:id="74" w:author="borkox" w:date="2023-05-10T00:55:00Z">
        <w:r>
          <w:t>.</w:t>
        </w:r>
      </w:ins>
      <w:ins w:id="75" w:author="borkox" w:date="2023-05-10T00:56:00Z">
        <w:r>
          <w:t xml:space="preserve"> Основните предизвикателства са кодирането на сензорните данни в спайкове на входа и декодирането на сайковете на из</w:t>
        </w:r>
      </w:ins>
      <w:ins w:id="76" w:author="borkox" w:date="2023-05-10T00:57:00Z">
        <w:r>
          <w:t>хода на мрежата.</w:t>
        </w:r>
      </w:ins>
      <w:ins w:id="77" w:author="borkox" w:date="2023-05-10T00:58:00Z">
        <w:r>
          <w:t xml:space="preserve"> Предложеният модел не използва предвижданата грешка, въпреки, че в мозъка се наблюдава този феномен. </w:t>
        </w:r>
      </w:ins>
      <w:ins w:id="78" w:author="borkox" w:date="2023-05-10T00:59:00Z">
        <w:r>
          <w:t xml:space="preserve">Роботът може да се научи да следва различни шаблони на пътя, които дори се променят в един сценарий. </w:t>
        </w:r>
      </w:ins>
    </w:p>
    <w:p w14:paraId="6B5186BC" w14:textId="16157110" w:rsidR="007464CD" w:rsidRPr="007464CD" w:rsidRDefault="007464CD" w:rsidP="00F021CC">
      <w:commentRangeStart w:id="79"/>
      <w:del w:id="80" w:author="borkox" w:date="2023-05-10T00:48:00Z">
        <w:r w:rsidDel="00626021">
          <w:delText xml:space="preserve">Има и много други решения и тук не може да се предложи пълен обзор на областта, но бяха засегнати основните моменти при решаване на задачата </w:delText>
        </w:r>
        <w:r w:rsidDel="00626021">
          <w:rPr>
            <w:lang w:val="en-US"/>
          </w:rPr>
          <w:delText>Cart</w:delText>
        </w:r>
        <w:r w:rsidRPr="007464CD" w:rsidDel="00626021">
          <w:delText xml:space="preserve"> </w:delText>
        </w:r>
        <w:r w:rsidDel="00626021">
          <w:rPr>
            <w:lang w:val="en-US"/>
          </w:rPr>
          <w:delText>Pole</w:delText>
        </w:r>
        <w:r w:rsidDel="00626021">
          <w:delText>.</w:delText>
        </w:r>
        <w:commentRangeEnd w:id="79"/>
        <w:r w:rsidR="007807F6" w:rsidDel="00626021">
          <w:rPr>
            <w:rStyle w:val="CommentReference"/>
          </w:rPr>
          <w:commentReference w:id="79"/>
        </w:r>
      </w:del>
    </w:p>
    <w:p w14:paraId="7571C616" w14:textId="6C2FB4C8" w:rsidR="00A0704F" w:rsidRPr="006F6DCF" w:rsidRDefault="00A0704F" w:rsidP="00A0704F">
      <w:pPr>
        <w:pStyle w:val="Heading1"/>
        <w:ind w:left="0"/>
      </w:pPr>
      <w:r>
        <w:tab/>
      </w:r>
      <w:bookmarkStart w:id="81" w:name="_Toc134572870"/>
      <w:r>
        <w:t>3. Средата „</w:t>
      </w:r>
      <w:r w:rsidR="0027042B">
        <w:rPr>
          <w:lang w:val="en-US"/>
        </w:rPr>
        <w:t>Cart</w:t>
      </w:r>
      <w:r w:rsidR="0027042B" w:rsidRPr="0027042B">
        <w:t xml:space="preserve"> </w:t>
      </w:r>
      <w:r w:rsidR="0027042B">
        <w:rPr>
          <w:lang w:val="en-US"/>
        </w:rPr>
        <w:t>Pole</w:t>
      </w:r>
      <w:r>
        <w:t>“</w:t>
      </w:r>
      <w:r w:rsidRPr="006F6DCF">
        <w:rPr>
          <w:vertAlign w:val="superscript"/>
        </w:rPr>
        <w:t>[</w:t>
      </w:r>
      <w:r>
        <w:rPr>
          <w:vertAlign w:val="superscript"/>
        </w:rPr>
        <w:t>4</w:t>
      </w:r>
      <w:r w:rsidRPr="006F6DCF">
        <w:rPr>
          <w:vertAlign w:val="superscript"/>
        </w:rPr>
        <w:t xml:space="preserve">] </w:t>
      </w:r>
      <w:r>
        <w:t xml:space="preserve">в </w:t>
      </w:r>
      <w:r>
        <w:rPr>
          <w:lang w:val="en-US"/>
        </w:rPr>
        <w:t>Gym</w:t>
      </w:r>
      <w:bookmarkEnd w:id="81"/>
    </w:p>
    <w:p w14:paraId="44E8EE7B" w14:textId="25A1D1A6" w:rsidR="00EE208E" w:rsidRDefault="00A0704F" w:rsidP="00A0704F">
      <w:r>
        <w:t xml:space="preserve">Средата </w:t>
      </w:r>
      <w:r w:rsidR="0027042B">
        <w:rPr>
          <w:lang w:val="en-US"/>
        </w:rPr>
        <w:t>Cart</w:t>
      </w:r>
      <w:r w:rsidR="0027042B" w:rsidRPr="0027042B">
        <w:t xml:space="preserve"> </w:t>
      </w:r>
      <w:r w:rsidR="0027042B">
        <w:rPr>
          <w:lang w:val="en-US"/>
        </w:rPr>
        <w:t>Pole</w:t>
      </w:r>
      <w:r>
        <w:t xml:space="preserve"> е част от </w:t>
      </w:r>
      <w:r w:rsidR="00E97352">
        <w:t>групата</w:t>
      </w:r>
      <w:r w:rsidR="00687618">
        <w:t xml:space="preserve"> </w:t>
      </w:r>
      <w:r w:rsidR="00E97352">
        <w:t>обекти с</w:t>
      </w:r>
      <w:r w:rsidR="0027042B">
        <w:t>класическ</w:t>
      </w:r>
      <w:r w:rsidR="00EE208E">
        <w:t>о управление</w:t>
      </w:r>
      <w:r w:rsidR="0027042B">
        <w:t xml:space="preserve">в </w:t>
      </w:r>
      <w:r w:rsidR="0027042B">
        <w:rPr>
          <w:lang w:val="en-US"/>
        </w:rPr>
        <w:t>Gym</w:t>
      </w:r>
      <w:r w:rsidR="00E97352">
        <w:t xml:space="preserve">, които са </w:t>
      </w:r>
      <w:r>
        <w:t>с</w:t>
      </w:r>
      <w:r w:rsidR="0027042B">
        <w:t>ъс случайно начално състояние и непрекъснат вектор на състоянието</w:t>
      </w:r>
      <w:r>
        <w:t>. Този пакет е разработен за обучителни цели по метода на поощрението и наказанието (</w:t>
      </w:r>
      <w:r>
        <w:rPr>
          <w:lang w:val="en-US"/>
        </w:rPr>
        <w:t>Reinforcement</w:t>
      </w:r>
      <w:r w:rsidRPr="004A129E">
        <w:t xml:space="preserve"> </w:t>
      </w:r>
      <w:r>
        <w:rPr>
          <w:lang w:val="en-US"/>
        </w:rPr>
        <w:t>Learning</w:t>
      </w:r>
      <w:r w:rsidR="004606C4">
        <w:t>, реинфорсмънт обучение</w:t>
      </w:r>
      <w:r>
        <w:t xml:space="preserve">). Целта </w:t>
      </w:r>
      <w:r w:rsidR="00C71CE3">
        <w:t xml:space="preserve">на </w:t>
      </w:r>
      <w:r w:rsidR="00C71CE3">
        <w:rPr>
          <w:lang w:val="en-US"/>
        </w:rPr>
        <w:t>Gym</w:t>
      </w:r>
      <w:r>
        <w:t xml:space="preserve"> </w:t>
      </w:r>
      <w:r w:rsidR="00C71CE3">
        <w:t>е да могат да бъдат</w:t>
      </w:r>
      <w:r>
        <w:t xml:space="preserve"> сравнява</w:t>
      </w:r>
      <w:r w:rsidR="00C71CE3">
        <w:t>ни</w:t>
      </w:r>
      <w:r>
        <w:t xml:space="preserve"> различни решения при една и съща среда. </w:t>
      </w:r>
    </w:p>
    <w:p w14:paraId="28C92F08" w14:textId="60A23704" w:rsidR="00A0704F" w:rsidRDefault="00A0704F" w:rsidP="00A0704F">
      <w:r>
        <w:t>На следващата фигура е показана примерна визуализация на среда</w:t>
      </w:r>
      <w:r w:rsidR="00EE208E">
        <w:t xml:space="preserve">та </w:t>
      </w:r>
      <w:r w:rsidR="00EE208E">
        <w:rPr>
          <w:lang w:val="en-US"/>
        </w:rPr>
        <w:t>Cart</w:t>
      </w:r>
      <w:r w:rsidR="00EE208E" w:rsidRPr="00547126">
        <w:t xml:space="preserve"> </w:t>
      </w:r>
      <w:r w:rsidR="00EE208E">
        <w:rPr>
          <w:lang w:val="en-US"/>
        </w:rPr>
        <w:t>Pole</w:t>
      </w:r>
      <w:r>
        <w:t xml:space="preserve">. </w:t>
      </w:r>
      <w:r w:rsidR="00EE208E">
        <w:t xml:space="preserve">Обектът (агентът) се състои от </w:t>
      </w:r>
      <w:r w:rsidR="005C3858">
        <w:t>количка</w:t>
      </w:r>
      <w:r>
        <w:t xml:space="preserve">, </w:t>
      </w:r>
      <w:r w:rsidR="005C3858">
        <w:t>която може да се движи наляво и надясно и закрепен</w:t>
      </w:r>
      <w:r w:rsidR="004606C4">
        <w:t>о</w:t>
      </w:r>
      <w:r w:rsidR="00C71CE3">
        <w:t xml:space="preserve"> към нея </w:t>
      </w:r>
      <w:r w:rsidR="004606C4">
        <w:t>рамо</w:t>
      </w:r>
      <w:r w:rsidR="005C3858">
        <w:t xml:space="preserve"> с две степени на свобода</w:t>
      </w:r>
      <w:r w:rsidR="004606C4">
        <w:t>.</w:t>
      </w:r>
      <w:r w:rsidR="00D240ED" w:rsidRPr="00D240ED">
        <w:t xml:space="preserve"> </w:t>
      </w:r>
      <w:r w:rsidR="00D240ED">
        <w:t>Управляващото въздействие  е дискретно с две възможни стойности (действия).</w:t>
      </w:r>
    </w:p>
    <w:tbl>
      <w:tblPr>
        <w:tblStyle w:val="TableGrid"/>
        <w:tblW w:w="9069" w:type="dxa"/>
        <w:tblLook w:val="04A0" w:firstRow="1" w:lastRow="0" w:firstColumn="1" w:lastColumn="0" w:noHBand="0" w:noVBand="1"/>
      </w:tblPr>
      <w:tblGrid>
        <w:gridCol w:w="9069"/>
      </w:tblGrid>
      <w:tr w:rsidR="005C3858" w14:paraId="17EA9426" w14:textId="77777777" w:rsidTr="005C3858">
        <w:trPr>
          <w:trHeight w:val="3047"/>
        </w:trPr>
        <w:tc>
          <w:tcPr>
            <w:tcW w:w="9069" w:type="dxa"/>
          </w:tcPr>
          <w:p w14:paraId="491E1541" w14:textId="4AA4DC29" w:rsidR="005C3858" w:rsidRDefault="005C3858" w:rsidP="00802219">
            <w:pPr>
              <w:jc w:val="center"/>
            </w:pPr>
            <w:r w:rsidRPr="005C3858"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319EDEBF" wp14:editId="1FBA9E1C">
                  <wp:extent cx="3661410" cy="2433503"/>
                  <wp:effectExtent l="0" t="0" r="0" b="5080"/>
                  <wp:docPr id="2273685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36852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4486" cy="2442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4235F2" w14:textId="5B5B42A5" w:rsidR="00A0704F" w:rsidRPr="00016BF7" w:rsidRDefault="00A0704F" w:rsidP="00A0704F">
      <w:pPr>
        <w:pStyle w:val="Quote"/>
      </w:pPr>
      <w:r>
        <w:t xml:space="preserve">Фигура 3.1 – Примерна визуализация на </w:t>
      </w:r>
      <w:r w:rsidR="005C3858">
        <w:rPr>
          <w:lang w:val="en-US"/>
        </w:rPr>
        <w:t>Cart</w:t>
      </w:r>
      <w:r w:rsidR="005C3858" w:rsidRPr="005C3858">
        <w:t xml:space="preserve"> </w:t>
      </w:r>
      <w:r w:rsidR="005C3858">
        <w:rPr>
          <w:lang w:val="en-US"/>
        </w:rPr>
        <w:t>Pole</w:t>
      </w:r>
      <w:r>
        <w:t>.</w:t>
      </w:r>
    </w:p>
    <w:p w14:paraId="0F2227D8" w14:textId="30778958" w:rsidR="00A0704F" w:rsidRPr="000347A4" w:rsidRDefault="005C3858" w:rsidP="00732E8F">
      <w:r>
        <w:t xml:space="preserve">При движение налявно и </w:t>
      </w:r>
      <w:r w:rsidR="00732E8F">
        <w:t xml:space="preserve">надясно </w:t>
      </w:r>
      <w:r w:rsidR="004606C4">
        <w:t>рамото</w:t>
      </w:r>
      <w:r w:rsidR="00732E8F">
        <w:t xml:space="preserve"> се балансира. При </w:t>
      </w:r>
      <w:r w:rsidR="00FB418F">
        <w:t xml:space="preserve">нарушаване </w:t>
      </w:r>
      <w:r w:rsidR="00732E8F">
        <w:t>на баланса епизодът приключва</w:t>
      </w:r>
      <w:r w:rsidR="00A0704F">
        <w:t xml:space="preserve">. </w:t>
      </w:r>
      <w:r w:rsidR="00732E8F">
        <w:t xml:space="preserve">Тъй като целта е да се запази баланс за по-дълго, поощрение се дава на всяка стъпка в която </w:t>
      </w:r>
      <w:r w:rsidR="00481189">
        <w:t>рамото</w:t>
      </w:r>
      <w:r w:rsidR="00732E8F">
        <w:t xml:space="preserve"> не се счита за паднал</w:t>
      </w:r>
      <w:r w:rsidR="00481189">
        <w:t>о</w:t>
      </w:r>
      <w:r w:rsidR="00732E8F">
        <w:t>.</w:t>
      </w:r>
    </w:p>
    <w:p w14:paraId="2C5F37DA" w14:textId="333948B3" w:rsidR="00A0704F" w:rsidRDefault="00A0704F" w:rsidP="00A0704F">
      <w:r>
        <w:t xml:space="preserve">Основна информация за средата </w:t>
      </w:r>
      <w:r w:rsidR="00A06ACF">
        <w:t xml:space="preserve">е </w:t>
      </w:r>
      <w:r>
        <w:t>даден</w:t>
      </w:r>
      <w:r w:rsidR="00A06ACF">
        <w:t>а</w:t>
      </w:r>
      <w:r>
        <w:t xml:space="preserve"> в следващата таблица.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0704F" w14:paraId="4ED72E8A" w14:textId="77777777" w:rsidTr="00802219">
        <w:tc>
          <w:tcPr>
            <w:tcW w:w="4508" w:type="dxa"/>
          </w:tcPr>
          <w:p w14:paraId="5BEE6A61" w14:textId="390CD5C0" w:rsidR="00A0704F" w:rsidRPr="00547126" w:rsidRDefault="00A0704F" w:rsidP="00EA36FB">
            <w:pPr>
              <w:rPr>
                <w:lang w:val="en-US"/>
                <w:rPrChange w:id="82" w:author="borkox" w:date="2023-05-08T22:27:00Z">
                  <w:rPr/>
                </w:rPrChange>
              </w:rPr>
            </w:pPr>
            <w:r>
              <w:t xml:space="preserve">Пространство на </w:t>
            </w:r>
            <w:del w:id="83" w:author="borkox" w:date="2023-05-08T22:27:00Z">
              <w:r w:rsidR="00EA36FB" w:rsidDel="00547126">
                <w:delText>състоянията</w:delText>
              </w:r>
              <w:r w:rsidR="000A5FB7" w:rsidDel="00547126">
                <w:delText>???</w:delText>
              </w:r>
            </w:del>
            <w:ins w:id="84" w:author="borkox" w:date="2023-05-08T22:27:00Z">
              <w:r w:rsidR="00547126">
                <w:t>действията</w:t>
              </w:r>
            </w:ins>
          </w:p>
        </w:tc>
        <w:tc>
          <w:tcPr>
            <w:tcW w:w="4508" w:type="dxa"/>
          </w:tcPr>
          <w:p w14:paraId="6473F051" w14:textId="161E14A7" w:rsidR="00A0704F" w:rsidRDefault="00A0704F" w:rsidP="00547126">
            <w:pPr>
              <w:pStyle w:val="code"/>
            </w:pPr>
            <w:r>
              <w:t>Discrete(</w:t>
            </w:r>
            <w:ins w:id="85" w:author="borkox" w:date="2023-05-08T22:27:00Z">
              <w:r w:rsidR="00547126">
                <w:rPr>
                  <w:lang w:val="en-US"/>
                </w:rPr>
                <w:t>2</w:t>
              </w:r>
            </w:ins>
            <w:del w:id="86" w:author="borkox" w:date="2023-05-08T22:27:00Z">
              <w:r w:rsidDel="00547126">
                <w:rPr>
                  <w:lang w:val="bg-BG"/>
                </w:rPr>
                <w:delText>4</w:delText>
              </w:r>
            </w:del>
            <w:r>
              <w:t>)</w:t>
            </w:r>
          </w:p>
        </w:tc>
      </w:tr>
      <w:tr w:rsidR="00A0704F" w14:paraId="32DB9160" w14:textId="77777777" w:rsidTr="00802219">
        <w:tc>
          <w:tcPr>
            <w:tcW w:w="4508" w:type="dxa"/>
          </w:tcPr>
          <w:p w14:paraId="3021392D" w14:textId="781D6E09" w:rsidR="00A0704F" w:rsidRDefault="00A0704F" w:rsidP="00802219">
            <w:r>
              <w:t xml:space="preserve">Вектор на </w:t>
            </w:r>
            <w:del w:id="87" w:author="borkox" w:date="2023-05-08T22:27:00Z">
              <w:r w:rsidDel="00547126">
                <w:delText>наблюдението</w:delText>
              </w:r>
            </w:del>
            <w:ins w:id="88" w:author="borkox" w:date="2023-05-08T22:27:00Z">
              <w:r w:rsidR="00547126">
                <w:t>състоянието</w:t>
              </w:r>
            </w:ins>
          </w:p>
        </w:tc>
        <w:tc>
          <w:tcPr>
            <w:tcW w:w="4508" w:type="dxa"/>
          </w:tcPr>
          <w:p w14:paraId="059B5369" w14:textId="619E0952" w:rsidR="00A0704F" w:rsidRDefault="00A0704F" w:rsidP="00547126">
            <w:pPr>
              <w:pStyle w:val="code"/>
            </w:pPr>
            <w:r>
              <w:t>(</w:t>
            </w:r>
            <w:r w:rsidR="00732E8F">
              <w:rPr>
                <w:lang w:val="bg-BG"/>
              </w:rPr>
              <w:t>4,</w:t>
            </w:r>
            <w:r>
              <w:t>)</w:t>
            </w:r>
          </w:p>
        </w:tc>
      </w:tr>
      <w:tr w:rsidR="00732E8F" w14:paraId="64B39D2E" w14:textId="77777777" w:rsidTr="00802219">
        <w:tc>
          <w:tcPr>
            <w:tcW w:w="4508" w:type="dxa"/>
          </w:tcPr>
          <w:p w14:paraId="41E0FB6E" w14:textId="5E0204F8" w:rsidR="00732E8F" w:rsidRDefault="00732E8F" w:rsidP="00802219">
            <w:r>
              <w:t xml:space="preserve">Максимален вектор на </w:t>
            </w:r>
            <w:del w:id="89" w:author="borkox" w:date="2023-05-09T09:09:00Z">
              <w:r w:rsidDel="00822C0E">
                <w:delText>наблюдението</w:delText>
              </w:r>
            </w:del>
            <w:ins w:id="90" w:author="borkox" w:date="2023-05-09T09:09:00Z">
              <w:r w:rsidR="00822C0E">
                <w:t>състоянието</w:t>
              </w:r>
            </w:ins>
          </w:p>
        </w:tc>
        <w:tc>
          <w:tcPr>
            <w:tcW w:w="4508" w:type="dxa"/>
          </w:tcPr>
          <w:p w14:paraId="6F1A72D1" w14:textId="20D7839A" w:rsidR="00732E8F" w:rsidRDefault="00732E8F" w:rsidP="00547126">
            <w:pPr>
              <w:pStyle w:val="code"/>
            </w:pPr>
            <w:r w:rsidRPr="00732E8F">
              <w:t>[4.8</w:t>
            </w:r>
            <w:r>
              <w:rPr>
                <w:lang w:val="bg-BG"/>
              </w:rPr>
              <w:t>,</w:t>
            </w:r>
            <w:r w:rsidRPr="00732E8F">
              <w:t>inf</w:t>
            </w:r>
            <w:r>
              <w:rPr>
                <w:lang w:val="bg-BG"/>
              </w:rPr>
              <w:t>,</w:t>
            </w:r>
            <w:r w:rsidRPr="00732E8F">
              <w:t>0.42</w:t>
            </w:r>
            <w:r>
              <w:rPr>
                <w:lang w:val="bg-BG"/>
              </w:rPr>
              <w:t>,</w:t>
            </w:r>
            <w:r w:rsidRPr="00732E8F">
              <w:t>inf]</w:t>
            </w:r>
          </w:p>
        </w:tc>
      </w:tr>
      <w:tr w:rsidR="00732E8F" w14:paraId="1C64CE7E" w14:textId="77777777" w:rsidTr="00802219">
        <w:tc>
          <w:tcPr>
            <w:tcW w:w="4508" w:type="dxa"/>
          </w:tcPr>
          <w:p w14:paraId="7B7389D6" w14:textId="18E66F6C" w:rsidR="00732E8F" w:rsidRDefault="00732E8F" w:rsidP="00802219">
            <w:r>
              <w:t xml:space="preserve">Минимален вектор на </w:t>
            </w:r>
            <w:del w:id="91" w:author="borkox" w:date="2023-05-09T09:09:00Z">
              <w:r w:rsidDel="00822C0E">
                <w:delText>наблюдението</w:delText>
              </w:r>
            </w:del>
            <w:ins w:id="92" w:author="borkox" w:date="2023-05-09T09:09:00Z">
              <w:r w:rsidR="00822C0E">
                <w:t>състоянието</w:t>
              </w:r>
            </w:ins>
          </w:p>
        </w:tc>
        <w:tc>
          <w:tcPr>
            <w:tcW w:w="4508" w:type="dxa"/>
          </w:tcPr>
          <w:p w14:paraId="1A7BD9F2" w14:textId="2CACECA3" w:rsidR="00732E8F" w:rsidRPr="00732E8F" w:rsidRDefault="00732E8F" w:rsidP="00547126">
            <w:pPr>
              <w:pStyle w:val="code"/>
            </w:pPr>
            <w:r w:rsidRPr="00732E8F">
              <w:t>[-4.8</w:t>
            </w:r>
            <w:r>
              <w:rPr>
                <w:lang w:val="bg-BG"/>
              </w:rPr>
              <w:t>,</w:t>
            </w:r>
            <w:r w:rsidRPr="00732E8F">
              <w:t>-inf</w:t>
            </w:r>
            <w:r>
              <w:rPr>
                <w:lang w:val="bg-BG"/>
              </w:rPr>
              <w:t>,</w:t>
            </w:r>
            <w:r w:rsidRPr="00732E8F">
              <w:t>-0.42</w:t>
            </w:r>
            <w:r>
              <w:rPr>
                <w:lang w:val="bg-BG"/>
              </w:rPr>
              <w:t>,</w:t>
            </w:r>
            <w:r w:rsidRPr="00732E8F">
              <w:t>-inf]</w:t>
            </w:r>
          </w:p>
        </w:tc>
      </w:tr>
      <w:tr w:rsidR="00A0704F" w14:paraId="14527684" w14:textId="77777777" w:rsidTr="00802219">
        <w:tc>
          <w:tcPr>
            <w:tcW w:w="4508" w:type="dxa"/>
          </w:tcPr>
          <w:p w14:paraId="2C64EC7D" w14:textId="77777777" w:rsidR="00A0704F" w:rsidRDefault="00A0704F" w:rsidP="00802219">
            <w:r>
              <w:t>Импортиране в Питон</w:t>
            </w:r>
          </w:p>
        </w:tc>
        <w:tc>
          <w:tcPr>
            <w:tcW w:w="4508" w:type="dxa"/>
          </w:tcPr>
          <w:p w14:paraId="36D13E5E" w14:textId="2E443EC7" w:rsidR="00A0704F" w:rsidRDefault="00732E8F" w:rsidP="00547126">
            <w:pPr>
              <w:pStyle w:val="code"/>
            </w:pPr>
            <w:proofErr w:type="spellStart"/>
            <w:r w:rsidRPr="00732E8F">
              <w:t>gym.make</w:t>
            </w:r>
            <w:proofErr w:type="spellEnd"/>
            <w:r w:rsidRPr="00732E8F">
              <w:t>("CartPole-v1")</w:t>
            </w:r>
          </w:p>
        </w:tc>
      </w:tr>
    </w:tbl>
    <w:p w14:paraId="3A995BAD" w14:textId="77777777" w:rsidR="00A0704F" w:rsidRDefault="00A0704F" w:rsidP="00A0704F">
      <w:pPr>
        <w:pStyle w:val="Quote"/>
      </w:pPr>
      <w:r>
        <w:t>Таблица</w:t>
      </w:r>
      <w:r w:rsidRPr="00A4236A">
        <w:t xml:space="preserve"> 3.1</w:t>
      </w:r>
      <w:r>
        <w:t xml:space="preserve">. </w:t>
      </w:r>
      <w:commentRangeStart w:id="93"/>
      <w:commentRangeStart w:id="94"/>
      <w:commentRangeStart w:id="95"/>
      <w:r>
        <w:t>Общи параметри за средата</w:t>
      </w:r>
      <w:commentRangeEnd w:id="93"/>
      <w:r w:rsidR="00EA36FB">
        <w:rPr>
          <w:rStyle w:val="CommentReference"/>
          <w:i w:val="0"/>
          <w:iCs w:val="0"/>
          <w:color w:val="auto"/>
        </w:rPr>
        <w:commentReference w:id="93"/>
      </w:r>
      <w:commentRangeEnd w:id="94"/>
      <w:r w:rsidR="00547126">
        <w:rPr>
          <w:rStyle w:val="CommentReference"/>
          <w:i w:val="0"/>
          <w:iCs w:val="0"/>
          <w:color w:val="auto"/>
        </w:rPr>
        <w:commentReference w:id="94"/>
      </w:r>
      <w:commentRangeEnd w:id="95"/>
      <w:r w:rsidR="00547126">
        <w:rPr>
          <w:rStyle w:val="CommentReference"/>
          <w:i w:val="0"/>
          <w:iCs w:val="0"/>
          <w:color w:val="auto"/>
        </w:rPr>
        <w:commentReference w:id="95"/>
      </w:r>
    </w:p>
    <w:p w14:paraId="285EDEC1" w14:textId="77958849" w:rsidR="00A0704F" w:rsidRPr="00D774F6" w:rsidRDefault="00A0704F" w:rsidP="00A0704F">
      <w:r>
        <w:t xml:space="preserve">Агентът може да се придвижва в </w:t>
      </w:r>
      <w:r w:rsidR="00D37B69">
        <w:t>две</w:t>
      </w:r>
      <w:r>
        <w:t xml:space="preserve"> посоки, всяка с код от 0 </w:t>
      </w:r>
      <w:r w:rsidR="00D37B69">
        <w:t>и 1</w:t>
      </w:r>
      <w:r>
        <w:t xml:space="preserve"> включително, а именно: наляво-0, надясно-</w:t>
      </w:r>
      <w:r w:rsidR="00D37B69">
        <w:t>1</w:t>
      </w:r>
      <w:r>
        <w:t>.</w:t>
      </w:r>
    </w:p>
    <w:p w14:paraId="5A9462F6" w14:textId="77777777" w:rsidR="00A0704F" w:rsidRDefault="00A0704F" w:rsidP="00A0704F">
      <w:pPr>
        <w:pStyle w:val="Heading1"/>
      </w:pPr>
      <w:bookmarkStart w:id="96" w:name="_Toc134572871"/>
      <w:r>
        <w:t>4. Въведение в невробиологичните симулации</w:t>
      </w:r>
      <w:bookmarkEnd w:id="96"/>
    </w:p>
    <w:p w14:paraId="09A550D6" w14:textId="7BCE478F" w:rsidR="00A0704F" w:rsidRDefault="00A0704F" w:rsidP="00A0704F">
      <w:r>
        <w:t xml:space="preserve">Невробиологията е дисциплина, която засяга </w:t>
      </w:r>
      <w:r w:rsidR="000439F0">
        <w:t xml:space="preserve">различни </w:t>
      </w:r>
      <w:r>
        <w:t>аспект</w:t>
      </w:r>
      <w:r w:rsidR="000439F0">
        <w:t>и</w:t>
      </w:r>
      <w:r>
        <w:t xml:space="preserve"> свързан</w:t>
      </w:r>
      <w:r w:rsidR="000439F0">
        <w:t>и</w:t>
      </w:r>
      <w:r>
        <w:t xml:space="preserve"> с работата на нервната система при живите организми. </w:t>
      </w:r>
      <w:r w:rsidR="000439F0">
        <w:t>Настоящата дипломна работа се</w:t>
      </w:r>
      <w:r>
        <w:t xml:space="preserve"> фокусира </w:t>
      </w:r>
      <w:r>
        <w:lastRenderedPageBreak/>
        <w:t>повече върху математическия апарат, отколкото върху биологичната основа. Най-забележимият аспект на нервната система при човека и при други живи организми е начинът на вземане на решения и способността да се обучават с поощрение и наказание. Връзката между реинфорсмънт обучението (</w:t>
      </w:r>
      <w:r>
        <w:rPr>
          <w:lang w:val="en-US"/>
        </w:rPr>
        <w:t>Reinforcement</w:t>
      </w:r>
      <w:r w:rsidRPr="00091638">
        <w:t xml:space="preserve"> </w:t>
      </w:r>
      <w:r>
        <w:rPr>
          <w:lang w:val="en-US"/>
        </w:rPr>
        <w:t>learning</w:t>
      </w:r>
      <w:r w:rsidRPr="00091638">
        <w:t xml:space="preserve">) </w:t>
      </w:r>
      <w:r>
        <w:t>и новробиологичните науки се крие в химично имплементираната награда – допаминът (</w:t>
      </w:r>
      <w:r w:rsidRPr="00091638">
        <w:t>[1]</w:t>
      </w:r>
      <w:r>
        <w:t xml:space="preserve"> глава 15). Допаминът пренася темпоралната грешка (</w:t>
      </w:r>
      <w:r>
        <w:rPr>
          <w:lang w:val="en-US"/>
        </w:rPr>
        <w:t>TD</w:t>
      </w:r>
      <w:r w:rsidRPr="00091638">
        <w:t xml:space="preserve"> </w:t>
      </w:r>
      <w:r>
        <w:rPr>
          <w:lang w:val="en-US"/>
        </w:rPr>
        <w:t>error</w:t>
      </w:r>
      <w:r w:rsidRPr="00091638">
        <w:t xml:space="preserve">) </w:t>
      </w:r>
      <w:r>
        <w:t>до структурите в мозъка, които са отговорни за вземане на решение.</w:t>
      </w:r>
    </w:p>
    <w:p w14:paraId="261AD093" w14:textId="77777777" w:rsidR="00A0704F" w:rsidRDefault="00A0704F" w:rsidP="00A0704F">
      <w:pPr>
        <w:pStyle w:val="Heading2"/>
      </w:pPr>
      <w:bookmarkStart w:id="97" w:name="_Toc134572872"/>
      <w:r>
        <w:t>4.1 Основи на невробиологията</w:t>
      </w:r>
      <w:bookmarkEnd w:id="97"/>
    </w:p>
    <w:p w14:paraId="6DC05F08" w14:textId="77777777" w:rsidR="00A0704F" w:rsidRDefault="00A0704F" w:rsidP="00A0704F">
      <w:r>
        <w:t>Невроните са основните компоненти на нервната система. Това са клетки специализирани в пренасяне и обработка на информация посредством електрохимически и химически сигнали</w:t>
      </w:r>
      <w:r w:rsidRPr="00D417E9">
        <w:t xml:space="preserve"> [1]</w:t>
      </w:r>
      <w:r>
        <w:t>.</w:t>
      </w:r>
      <w:r w:rsidRPr="00D417E9">
        <w:t xml:space="preserve"> </w:t>
      </w:r>
      <w:r>
        <w:t xml:space="preserve">Невроните се състоят от тяло, дендрити и един аксон. Дендритите са разклонения от тялото, чрез които клетката се свързва с аксони от други неврони или са сензори, в случай на сензорни неврони. </w:t>
      </w:r>
    </w:p>
    <w:p w14:paraId="080AA8A0" w14:textId="6420AC6A" w:rsidR="00A0704F" w:rsidRDefault="00A0704F" w:rsidP="00A0704F">
      <w:r>
        <w:t xml:space="preserve">Невронът събира импулси от много входове и когато сумарно тези входове преминат някаква граница, невронът </w:t>
      </w:r>
      <w:r w:rsidR="00FA27D1">
        <w:t xml:space="preserve">генерира </w:t>
      </w:r>
      <w:r>
        <w:t>потенциал (</w:t>
      </w:r>
      <w:r>
        <w:rPr>
          <w:lang w:val="en-US"/>
        </w:rPr>
        <w:t>action</w:t>
      </w:r>
      <w:r w:rsidRPr="009057FF">
        <w:t xml:space="preserve"> </w:t>
      </w:r>
      <w:r>
        <w:rPr>
          <w:lang w:val="en-US"/>
        </w:rPr>
        <w:t>potential</w:t>
      </w:r>
      <w:r w:rsidRPr="009057FF">
        <w:t>)</w:t>
      </w:r>
      <w:r>
        <w:t xml:space="preserve"> или тъй наречения импулс (</w:t>
      </w:r>
      <w:r>
        <w:rPr>
          <w:lang w:val="en-US"/>
        </w:rPr>
        <w:t>spike</w:t>
      </w:r>
      <w:r w:rsidRPr="009057FF">
        <w:t xml:space="preserve">). </w:t>
      </w:r>
      <w:r>
        <w:t xml:space="preserve">Това е и фундаменталният начин на комуникация между невроните </w:t>
      </w:r>
      <w:r w:rsidRPr="009057FF">
        <w:t xml:space="preserve">([2], </w:t>
      </w:r>
      <w:r>
        <w:rPr>
          <w:lang w:val="en-US"/>
        </w:rPr>
        <w:t>Ch</w:t>
      </w:r>
      <w:r w:rsidRPr="009057FF">
        <w:t>.2)</w:t>
      </w:r>
      <w:r>
        <w:t>. Изходният сигнал на неврона са електрически импулси, пътуващи по аксона, наречени спайкове (</w:t>
      </w:r>
      <w:r>
        <w:rPr>
          <w:lang w:val="en-US"/>
        </w:rPr>
        <w:t>spikes</w:t>
      </w:r>
      <w:r w:rsidRPr="00D417E9">
        <w:t>)</w:t>
      </w:r>
      <w:r>
        <w:t>.</w:t>
      </w:r>
      <w:r w:rsidR="00E1258C">
        <w:t xml:space="preserve"> След произвеждане на импулс, напрежението на мембраната се връща до равновесн</w:t>
      </w:r>
      <w:r w:rsidR="00FA27D1">
        <w:t>ия си</w:t>
      </w:r>
      <w:r w:rsidR="00E1258C">
        <w:t xml:space="preserve"> потенциал.</w:t>
      </w:r>
    </w:p>
    <w:p w14:paraId="1BF3B933" w14:textId="77777777" w:rsidR="00A0704F" w:rsidRDefault="00A0704F" w:rsidP="00A0704F">
      <w:r w:rsidRPr="00876379">
        <w:rPr>
          <w:noProof/>
          <w:lang w:val="en-GB" w:eastAsia="en-GB"/>
        </w:rPr>
        <w:drawing>
          <wp:inline distT="0" distB="0" distL="0" distR="0" wp14:anchorId="08FF86F7" wp14:editId="4DE9650E">
            <wp:extent cx="5731510" cy="28130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A068" w14:textId="77777777" w:rsidR="00A0704F" w:rsidRPr="00D774F6" w:rsidRDefault="00A0704F" w:rsidP="00A0704F">
      <w:pPr>
        <w:pStyle w:val="Quote"/>
      </w:pPr>
      <w:r>
        <w:lastRenderedPageBreak/>
        <w:t>Фиг.4.1.1. Рисунка на два свързани неврони и ин-витро записан спайк</w:t>
      </w:r>
      <w:r>
        <w:br/>
        <w:t xml:space="preserve">Адаптирано от </w:t>
      </w:r>
      <w:r w:rsidRPr="00876379">
        <w:t>[3]</w:t>
      </w:r>
      <w:r>
        <w:t>, Глава 1.1</w:t>
      </w:r>
    </w:p>
    <w:p w14:paraId="625AAF8A" w14:textId="77777777" w:rsidR="00A0704F" w:rsidRDefault="00A0704F" w:rsidP="00A0704F">
      <w:pPr>
        <w:pStyle w:val="Heading2"/>
      </w:pPr>
      <w:bookmarkStart w:id="98" w:name="_Toc134572873"/>
      <w:r>
        <w:t>4.2 Математически апарат за моделиране на невроните</w:t>
      </w:r>
      <w:bookmarkEnd w:id="98"/>
    </w:p>
    <w:p w14:paraId="4C0D216A" w14:textId="244569C1" w:rsidR="00A0704F" w:rsidRDefault="00A0704F" w:rsidP="00A0704F">
      <w:r>
        <w:t xml:space="preserve">Към момента невроните се моделират по много различни начини и има описани десетки видове диференциални уравнения на различни неврони. Един от първите математически формализми на неврони е на Ходжкин и Хъксли, описан през петдесетте години на миналия век. Уравнението се оказва доста сложно за решаване на практически задачи и затова по-късно са предложени опростени модели. </w:t>
      </w:r>
      <w:r>
        <w:rPr>
          <w:lang w:val="en-US"/>
        </w:rPr>
        <w:t>Integrate</w:t>
      </w:r>
      <w:r w:rsidRPr="00A553B6">
        <w:t>-</w:t>
      </w:r>
      <w:r>
        <w:rPr>
          <w:lang w:val="en-US"/>
        </w:rPr>
        <w:t>and</w:t>
      </w:r>
      <w:r w:rsidRPr="00A553B6">
        <w:t>-</w:t>
      </w:r>
      <w:r>
        <w:rPr>
          <w:lang w:val="en-US"/>
        </w:rPr>
        <w:t>fire</w:t>
      </w:r>
      <w:r w:rsidRPr="00A553B6">
        <w:t xml:space="preserve"> </w:t>
      </w:r>
      <w:r>
        <w:t xml:space="preserve">са фамилия модели от които най-популярният към момента е </w:t>
      </w:r>
      <w:r>
        <w:rPr>
          <w:lang w:val="en-US"/>
        </w:rPr>
        <w:t>leaky</w:t>
      </w:r>
      <w:r w:rsidRPr="00A553B6">
        <w:t xml:space="preserve"> </w:t>
      </w:r>
      <w:r>
        <w:rPr>
          <w:lang w:val="en-US"/>
        </w:rPr>
        <w:t>integrate</w:t>
      </w:r>
      <w:r w:rsidRPr="00A553B6">
        <w:t>-</w:t>
      </w:r>
      <w:r>
        <w:rPr>
          <w:lang w:val="en-US"/>
        </w:rPr>
        <w:t>and</w:t>
      </w:r>
      <w:r w:rsidRPr="00A553B6">
        <w:t>-</w:t>
      </w:r>
      <w:r>
        <w:rPr>
          <w:lang w:val="en-US"/>
        </w:rPr>
        <w:t>fire</w:t>
      </w:r>
      <w:r w:rsidRPr="00A553B6">
        <w:t xml:space="preserve"> </w:t>
      </w:r>
      <w:r>
        <w:t>неврон. Това е идеализация на неврон с утечки (по закона на Ом) , който е суматор на токове</w:t>
      </w:r>
      <w:r w:rsidR="005B59EE">
        <w:t xml:space="preserve"> </w:t>
      </w:r>
      <w:r w:rsidR="005B59EE" w:rsidRPr="00547126">
        <w:rPr>
          <w:rPrChange w:id="99" w:author="borkox" w:date="2023-05-08T22:21:00Z">
            <w:rPr>
              <w:lang w:val="en-US"/>
            </w:rPr>
          </w:rPrChange>
        </w:rPr>
        <w:t>[3]</w:t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75"/>
        <w:gridCol w:w="941"/>
      </w:tblGrid>
      <w:tr w:rsidR="00A0704F" w14:paraId="125F3BE8" w14:textId="77777777" w:rsidTr="00802219">
        <w:tc>
          <w:tcPr>
            <w:tcW w:w="8075" w:type="dxa"/>
          </w:tcPr>
          <w:p w14:paraId="2EC7C902" w14:textId="77777777" w:rsidR="00A0704F" w:rsidRDefault="00A0704F" w:rsidP="00802219">
            <w:pPr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C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  <w:lang w:val="en-US"/>
                  </w:rPr>
                  <m:t>=I-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leak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(V-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leak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)</m:t>
                </m:r>
              </m:oMath>
            </m:oMathPara>
          </w:p>
        </w:tc>
        <w:tc>
          <w:tcPr>
            <w:tcW w:w="941" w:type="dxa"/>
          </w:tcPr>
          <w:p w14:paraId="417721FA" w14:textId="77777777" w:rsidR="00A0704F" w:rsidRPr="00CB0EC3" w:rsidRDefault="00A0704F" w:rsidP="00802219">
            <w:r>
              <w:t>(4.2.1)</w:t>
            </w:r>
          </w:p>
        </w:tc>
      </w:tr>
    </w:tbl>
    <w:p w14:paraId="6A89DCB7" w14:textId="77777777" w:rsidR="00A0704F" w:rsidRDefault="00A0704F" w:rsidP="00A0704F"/>
    <w:p w14:paraId="45E5437A" w14:textId="0CA857F4" w:rsidR="00A0704F" w:rsidRDefault="00A0704F" w:rsidP="00A0704F">
      <w:r>
        <w:t xml:space="preserve">Тук </w:t>
      </w:r>
      <w:del w:id="100" w:author="USER" w:date="2023-04-28T16:50:00Z">
        <w:r w:rsidDel="005B59EE">
          <w:delText xml:space="preserve">формализма е взет от </w:delText>
        </w:r>
        <w:r w:rsidRPr="00C8316D" w:rsidDel="005B59EE">
          <w:delText>[3]</w:delText>
        </w:r>
        <w:r w:rsidDel="005B59EE">
          <w:delText xml:space="preserve">, </w:delText>
        </w:r>
      </w:del>
      <w:r>
        <w:rPr>
          <w:lang w:val="en-US"/>
        </w:rPr>
        <w:t>C</w:t>
      </w:r>
      <w:r>
        <w:t xml:space="preserve"> е капацитетът на мембраната на неврона, </w:t>
      </w:r>
      <w:r>
        <w:rPr>
          <w:lang w:val="en-US"/>
        </w:rPr>
        <w:t>V</w:t>
      </w:r>
      <w:r>
        <w:t xml:space="preserve"> е мембранният потенциал, </w:t>
      </w:r>
      <w:r>
        <w:rPr>
          <w:lang w:val="en-US"/>
        </w:rPr>
        <w:t>g</w:t>
      </w:r>
      <w:r w:rsidRPr="00CB0EC3">
        <w:rPr>
          <w:vertAlign w:val="subscript"/>
          <w:lang w:val="en-US"/>
        </w:rPr>
        <w:t>leak</w:t>
      </w:r>
      <w:r w:rsidRPr="00C8316D">
        <w:rPr>
          <w:vertAlign w:val="subscript"/>
        </w:rPr>
        <w:t xml:space="preserve"> </w:t>
      </w:r>
      <w:r>
        <w:rPr>
          <w:lang w:val="en-US"/>
        </w:rPr>
        <w:t>e</w:t>
      </w:r>
      <w:r w:rsidRPr="00C8316D">
        <w:t xml:space="preserve"> </w:t>
      </w:r>
      <w:r>
        <w:t xml:space="preserve">проводимостта на клетъчната мембрана, </w:t>
      </w:r>
      <w:r>
        <w:rPr>
          <w:lang w:val="en-US"/>
        </w:rPr>
        <w:t>E</w:t>
      </w:r>
      <w:r w:rsidRPr="0049378F">
        <w:rPr>
          <w:vertAlign w:val="subscript"/>
          <w:lang w:val="en-US"/>
        </w:rPr>
        <w:t>leak</w:t>
      </w:r>
      <w:r w:rsidRPr="00C8316D">
        <w:t xml:space="preserve"> </w:t>
      </w:r>
      <w:r>
        <w:rPr>
          <w:lang w:val="en-US"/>
        </w:rPr>
        <w:t>e</w:t>
      </w:r>
      <w:r w:rsidRPr="00C8316D">
        <w:t xml:space="preserve"> </w:t>
      </w:r>
      <w:r>
        <w:t>равновесният потенциал на мембраната. На следващата фигура се онагледява действието на неврона.</w:t>
      </w:r>
    </w:p>
    <w:p w14:paraId="075A87D9" w14:textId="77777777" w:rsidR="00A0704F" w:rsidRDefault="00A0704F" w:rsidP="00A0704F">
      <w:pPr>
        <w:jc w:val="center"/>
      </w:pPr>
      <w:r w:rsidRPr="0049378F">
        <w:rPr>
          <w:noProof/>
          <w:lang w:val="en-GB" w:eastAsia="en-GB"/>
        </w:rPr>
        <w:drawing>
          <wp:inline distT="0" distB="0" distL="0" distR="0" wp14:anchorId="0DD6B430" wp14:editId="00CB50B6">
            <wp:extent cx="3071446" cy="1580641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0591" cy="159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5238" w14:textId="77777777" w:rsidR="00A0704F" w:rsidRPr="00B87215" w:rsidRDefault="00A0704F" w:rsidP="00A0704F">
      <w:pPr>
        <w:pStyle w:val="Quote"/>
      </w:pPr>
      <w:r>
        <w:t>Фиг. 4.2.1 Потенциална диаграма на суматорен неврон с утечка (</w:t>
      </w:r>
      <w:r w:rsidRPr="0049378F">
        <w:t xml:space="preserve">Leaky integrate-and-fire neuron). </w:t>
      </w:r>
      <w:r>
        <w:t xml:space="preserve">Адаптация от </w:t>
      </w:r>
      <w:r w:rsidRPr="00B87215">
        <w:t>[3].</w:t>
      </w:r>
    </w:p>
    <w:p w14:paraId="07D105A4" w14:textId="3ABA43D0" w:rsidR="00A0704F" w:rsidRDefault="00A0704F" w:rsidP="00A0704F">
      <w:r>
        <w:t xml:space="preserve">На фигурата се вижда, че при напрежение надвишаващо </w:t>
      </w:r>
      <w:r>
        <w:rPr>
          <w:lang w:val="en-US"/>
        </w:rPr>
        <w:t>E</w:t>
      </w:r>
      <w:r w:rsidRPr="0049378F">
        <w:rPr>
          <w:vertAlign w:val="subscript"/>
          <w:lang w:val="en-US"/>
        </w:rPr>
        <w:t>thresh</w:t>
      </w:r>
      <w:r w:rsidRPr="00B87215">
        <w:rPr>
          <w:vertAlign w:val="subscript"/>
        </w:rPr>
        <w:t xml:space="preserve"> </w:t>
      </w:r>
      <w:r>
        <w:t>се произвежда токов импулс (</w:t>
      </w:r>
      <w:r>
        <w:rPr>
          <w:lang w:val="en-US"/>
        </w:rPr>
        <w:t>spike</w:t>
      </w:r>
      <w:r w:rsidRPr="00B87215">
        <w:t>)</w:t>
      </w:r>
      <w:r>
        <w:t xml:space="preserve"> и напрежението се връща до стойност </w:t>
      </w:r>
      <w:r>
        <w:rPr>
          <w:lang w:val="en-US"/>
        </w:rPr>
        <w:t>E</w:t>
      </w:r>
      <w:r w:rsidRPr="00062A99">
        <w:rPr>
          <w:sz w:val="26"/>
          <w:szCs w:val="24"/>
          <w:vertAlign w:val="subscript"/>
          <w:lang w:val="en-US"/>
        </w:rPr>
        <w:t>k</w:t>
      </w:r>
      <w:r w:rsidRPr="00B87215">
        <w:rPr>
          <w:sz w:val="26"/>
          <w:szCs w:val="24"/>
        </w:rPr>
        <w:t xml:space="preserve">. </w:t>
      </w:r>
      <w:r>
        <w:rPr>
          <w:sz w:val="26"/>
          <w:szCs w:val="24"/>
        </w:rPr>
        <w:t xml:space="preserve">При липса на входни токове или шум се забелязва как напрежението намалява експоненциално, стремейки се към </w:t>
      </w:r>
      <w:r>
        <w:rPr>
          <w:lang w:val="en-US"/>
        </w:rPr>
        <w:t>E</w:t>
      </w:r>
      <w:r w:rsidRPr="0049378F">
        <w:rPr>
          <w:vertAlign w:val="subscript"/>
          <w:lang w:val="en-US"/>
        </w:rPr>
        <w:t>leak</w:t>
      </w:r>
      <w:r w:rsidRPr="00B87215">
        <w:t>.</w:t>
      </w:r>
    </w:p>
    <w:p w14:paraId="16C85B0E" w14:textId="275B4F67" w:rsidR="00DF6433" w:rsidRDefault="00DF6433" w:rsidP="00A0704F">
      <w:commentRangeStart w:id="101"/>
      <w:r>
        <w:lastRenderedPageBreak/>
        <w:t xml:space="preserve">Тук си струва да споменем </w:t>
      </w:r>
      <w:commentRangeEnd w:id="101"/>
      <w:r w:rsidR="005B59EE">
        <w:rPr>
          <w:rStyle w:val="CommentReference"/>
        </w:rPr>
        <w:commentReference w:id="101"/>
      </w:r>
      <w:r>
        <w:t>и един феномен, както и трудностите свързани с предизвикване или непредизвикване на импулси от невроните. Например Изикевич</w:t>
      </w:r>
      <w:r w:rsidR="00EF0A56" w:rsidRPr="00EF0A56">
        <w:rPr>
          <w:vertAlign w:val="superscript"/>
        </w:rPr>
        <w:t>[3]</w:t>
      </w:r>
      <w:r>
        <w:t xml:space="preserve"> показва диаграма с еднакви по амплитуда импулси, но с различен период на излъчване и резултатите са изненадващи.</w:t>
      </w:r>
    </w:p>
    <w:p w14:paraId="5ED52A55" w14:textId="1DE8D2AC" w:rsidR="00DF6433" w:rsidRDefault="00DF6433" w:rsidP="00A0704F">
      <w:r w:rsidRPr="00DF6433">
        <w:rPr>
          <w:noProof/>
          <w:lang w:val="en-GB" w:eastAsia="en-GB"/>
        </w:rPr>
        <w:drawing>
          <wp:inline distT="0" distB="0" distL="0" distR="0" wp14:anchorId="6BB0A3C8" wp14:editId="0ADEBC41">
            <wp:extent cx="5731510" cy="1670685"/>
            <wp:effectExtent l="0" t="0" r="2540" b="5715"/>
            <wp:docPr id="184574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470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C7C9" w14:textId="7FAE79DB" w:rsidR="00DF6433" w:rsidRDefault="00DF6433" w:rsidP="00DF6433">
      <w:pPr>
        <w:pStyle w:val="Quote"/>
      </w:pPr>
      <w:r>
        <w:t>Фиг. 4.2.2 Резонансен отговор на мезенцефалния V неврон на мозъчния ствол на плъх към импулси</w:t>
      </w:r>
      <w:r w:rsidRPr="00DF6433">
        <w:t xml:space="preserve"> </w:t>
      </w:r>
      <w:r>
        <w:t>инжектиран ток с период от 10 ms</w:t>
      </w:r>
      <w:r w:rsidR="00EF0A56">
        <w:t xml:space="preserve">. Адаптация от </w:t>
      </w:r>
      <w:r w:rsidR="00EF0A56" w:rsidRPr="00B87215">
        <w:t>[3].</w:t>
      </w:r>
    </w:p>
    <w:p w14:paraId="2EFEEB89" w14:textId="2BCCCDA0" w:rsidR="00DF6433" w:rsidRPr="00DF6433" w:rsidRDefault="00DF6433" w:rsidP="00BD7FB5">
      <w:r>
        <w:t xml:space="preserve">Неврона се стимулира с три токови импулса. Когато честотата на стимулация е висока (5 милисекунден период), имитирайки силен вход, неврона дори не предизвиква спайк. </w:t>
      </w:r>
      <w:r w:rsidR="00BD7FB5">
        <w:t>Въпреки това, стимулация с по-ниска честота (10 милисекунден период), който резонира с честотата на подпраговите трептения на неврона предизвиква пикова реакция, независимо дали стимулацията е възбуждаща или инхибираща. Стимулация с още по-ниска честота (период от 15 ms)</w:t>
      </w:r>
      <w:r w:rsidR="00EF0A56">
        <w:t xml:space="preserve"> </w:t>
      </w:r>
      <w:r w:rsidR="00BD7FB5">
        <w:t xml:space="preserve">не може </w:t>
      </w:r>
      <w:r w:rsidR="00EF0A56" w:rsidRPr="00EF0A56">
        <w:t xml:space="preserve">отново </w:t>
      </w:r>
      <w:r w:rsidR="00BD7FB5">
        <w:t>да предизвика пикова реакция. По този начин невронът е чувствителен само към входовете с резонансна честота. Също импулсите, приложени към кортикален пирамидален неврон, предизвикват отговор само в първия случай (малък период), но не и в останалите случаи.</w:t>
      </w:r>
    </w:p>
    <w:p w14:paraId="78D20924" w14:textId="77777777" w:rsidR="00A0704F" w:rsidRPr="00C8316D" w:rsidRDefault="00A0704F" w:rsidP="00A0704F">
      <w:pPr>
        <w:pStyle w:val="Heading2"/>
      </w:pPr>
      <w:bookmarkStart w:id="102" w:name="_Toc134572874"/>
      <w:r>
        <w:t xml:space="preserve">4.3 Невробиологичен симулатор </w:t>
      </w:r>
      <w:r>
        <w:rPr>
          <w:lang w:val="en-US"/>
        </w:rPr>
        <w:t>NEST</w:t>
      </w:r>
      <w:bookmarkEnd w:id="102"/>
    </w:p>
    <w:p w14:paraId="2CB59C7F" w14:textId="21A6602A" w:rsidR="00A0704F" w:rsidRDefault="00A0704F" w:rsidP="00A0704F">
      <w:r>
        <w:rPr>
          <w:lang w:val="en-US"/>
        </w:rPr>
        <w:t>NEST</w:t>
      </w:r>
      <w:r>
        <w:t xml:space="preserve"> е симулатор за невронни мрежи основани на спайкове (</w:t>
      </w:r>
      <w:r w:rsidRPr="00FA1E9B">
        <w:t xml:space="preserve">spiking neural network models </w:t>
      </w:r>
      <w:r>
        <w:t>или</w:t>
      </w:r>
      <w:r w:rsidRPr="00FA1E9B">
        <w:t xml:space="preserve"> </w:t>
      </w:r>
      <w:r>
        <w:rPr>
          <w:lang w:val="en-US"/>
        </w:rPr>
        <w:t>SNN</w:t>
      </w:r>
      <w:r w:rsidRPr="00FA1E9B">
        <w:t xml:space="preserve">) </w:t>
      </w:r>
      <w:r>
        <w:t>и може да послужи за: модели за обработка на информация, модели на мрежова динамика, модели на обучение и синаптична пластичност</w:t>
      </w:r>
      <w:r>
        <w:rPr>
          <w:vertAlign w:val="superscript"/>
        </w:rPr>
        <w:t xml:space="preserve"> </w:t>
      </w:r>
      <w:r w:rsidRPr="00C8316D">
        <w:rPr>
          <w:vertAlign w:val="superscript"/>
        </w:rPr>
        <w:t>[5]</w:t>
      </w:r>
      <w:r>
        <w:t>.</w:t>
      </w:r>
      <w:r w:rsidRPr="00C8316D">
        <w:t xml:space="preserve"> </w:t>
      </w:r>
      <w:r>
        <w:t xml:space="preserve">Симулаторът представлява библиотека на </w:t>
      </w:r>
      <w:r>
        <w:rPr>
          <w:lang w:val="en-US"/>
        </w:rPr>
        <w:t>Python</w:t>
      </w:r>
      <w:r>
        <w:t xml:space="preserve"> и може да се вгради в по-голямо приложение. </w:t>
      </w:r>
      <w:r w:rsidR="00CE2E74" w:rsidRPr="00CE2E74">
        <w:t xml:space="preserve">NEST предоставя над 50 невронни модела, много от които </w:t>
      </w:r>
      <w:r w:rsidR="00AB539A">
        <w:t xml:space="preserve">се основават на </w:t>
      </w:r>
      <w:r w:rsidR="00923BED">
        <w:t>съответна научна публикация</w:t>
      </w:r>
      <w:r w:rsidR="00CE2E74" w:rsidRPr="00CE2E74">
        <w:t xml:space="preserve">. </w:t>
      </w:r>
      <w:r w:rsidR="00CE2E74">
        <w:t>Изборът варира</w:t>
      </w:r>
      <w:r w:rsidR="00CE2E74" w:rsidRPr="00CE2E74">
        <w:t xml:space="preserve"> от прости неврони с интегриране и запалване със синапси, </w:t>
      </w:r>
      <w:r w:rsidR="00CE2E74" w:rsidRPr="00CE2E74">
        <w:lastRenderedPageBreak/>
        <w:t>базирани на ток или проводимост, през моделите на И</w:t>
      </w:r>
      <w:r w:rsidR="00CE2E74">
        <w:t>з</w:t>
      </w:r>
      <w:r w:rsidR="00CE2E74" w:rsidRPr="00CE2E74">
        <w:t>икевич или AdEx до моделите на Ходжкин-Хъксли.</w:t>
      </w:r>
      <w:r w:rsidR="00CE2E74">
        <w:t xml:space="preserve"> </w:t>
      </w:r>
      <w:r>
        <w:t>Структурата на програмата е например: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0704F" w14:paraId="2CA83A3F" w14:textId="77777777" w:rsidTr="00802219">
        <w:tc>
          <w:tcPr>
            <w:tcW w:w="9016" w:type="dxa"/>
          </w:tcPr>
          <w:p w14:paraId="4E4175B3" w14:textId="77777777" w:rsidR="00A0704F" w:rsidRDefault="00A0704F" w:rsidP="00802219">
            <w:pPr>
              <w:pStyle w:val="ListParagraph"/>
              <w:numPr>
                <w:ilvl w:val="0"/>
                <w:numId w:val="14"/>
              </w:numPr>
            </w:pPr>
            <w:r>
              <w:t>Създаване на невронните групи и други устройства (напр. генератори на шум или входен ток)</w:t>
            </w:r>
          </w:p>
          <w:p w14:paraId="404D2B65" w14:textId="77777777" w:rsidR="00A0704F" w:rsidRDefault="00A0704F" w:rsidP="00802219">
            <w:pPr>
              <w:pStyle w:val="ListParagraph"/>
              <w:numPr>
                <w:ilvl w:val="0"/>
                <w:numId w:val="14"/>
              </w:numPr>
            </w:pPr>
            <w:r>
              <w:t>Свързване на групите неврони в желаната структура със съответните тегла на връзките</w:t>
            </w:r>
          </w:p>
          <w:p w14:paraId="6B869396" w14:textId="77777777" w:rsidR="00A0704F" w:rsidRDefault="00A0704F" w:rsidP="00802219">
            <w:pPr>
              <w:pStyle w:val="ListParagraph"/>
              <w:numPr>
                <w:ilvl w:val="0"/>
                <w:numId w:val="14"/>
              </w:numPr>
            </w:pPr>
            <w:r>
              <w:t>Поставяне на виртуални измервателни уреди и свързване с интересуващите ни групи неврони (напр. волтметри, детектори на импулси);</w:t>
            </w:r>
          </w:p>
          <w:p w14:paraId="24D8CFCA" w14:textId="0F2E83CA" w:rsidR="00A0704F" w:rsidRPr="003F7970" w:rsidRDefault="00A0704F" w:rsidP="00AB539A">
            <w:pPr>
              <w:pStyle w:val="ListParagraph"/>
              <w:numPr>
                <w:ilvl w:val="0"/>
                <w:numId w:val="14"/>
              </w:numPr>
            </w:pPr>
            <w:r>
              <w:t xml:space="preserve">Симулиране с метода </w:t>
            </w:r>
            <w:r>
              <w:rPr>
                <w:lang w:val="en-US"/>
              </w:rPr>
              <w:t>nest</w:t>
            </w:r>
            <w:r w:rsidRPr="00D425D3">
              <w:t>.</w:t>
            </w:r>
            <w:r>
              <w:rPr>
                <w:lang w:val="en-US"/>
              </w:rPr>
              <w:t>Simulate</w:t>
            </w:r>
            <w:r w:rsidRPr="00D425D3">
              <w:t>(</w:t>
            </w:r>
            <w:r>
              <w:rPr>
                <w:lang w:val="en-US"/>
              </w:rPr>
              <w:t>t</w:t>
            </w:r>
            <w:r w:rsidRPr="00D425D3">
              <w:t>),</w:t>
            </w:r>
            <w:r>
              <w:t xml:space="preserve"> който проиграва симулация за време </w:t>
            </w:r>
            <w:r>
              <w:rPr>
                <w:lang w:val="en-US"/>
              </w:rPr>
              <w:t>t</w:t>
            </w:r>
            <w:r>
              <w:t xml:space="preserve"> милисекунди.</w:t>
            </w:r>
          </w:p>
        </w:tc>
      </w:tr>
    </w:tbl>
    <w:p w14:paraId="4CCF4FC3" w14:textId="77777777" w:rsidR="00A0704F" w:rsidRPr="00627D11" w:rsidRDefault="00A0704F" w:rsidP="00A0704F">
      <w:pPr>
        <w:pStyle w:val="Quote"/>
      </w:pPr>
      <w:r>
        <w:t xml:space="preserve">Таблица 4.3.1 Структура на програма използваща </w:t>
      </w:r>
      <w:r>
        <w:rPr>
          <w:lang w:val="en-US"/>
        </w:rPr>
        <w:t>NEST</w:t>
      </w:r>
      <w:r>
        <w:t xml:space="preserve"> </w:t>
      </w:r>
      <w:r>
        <w:rPr>
          <w:lang w:val="en-US"/>
        </w:rPr>
        <w:t>simulator</w:t>
      </w:r>
    </w:p>
    <w:p w14:paraId="16AB80C7" w14:textId="024036DC" w:rsidR="006B0C0E" w:rsidRDefault="006B0C0E" w:rsidP="00A0704F">
      <w:r w:rsidRPr="006B0C0E">
        <w:t xml:space="preserve">Невронната мрежа в NEST се състои от </w:t>
      </w:r>
      <w:r w:rsidR="00284179">
        <w:t>три</w:t>
      </w:r>
      <w:r w:rsidR="00284179" w:rsidRPr="006B0C0E">
        <w:t xml:space="preserve"> </w:t>
      </w:r>
      <w:r w:rsidRPr="006B0C0E">
        <w:t xml:space="preserve">основни типа елементи: </w:t>
      </w:r>
      <w:r w:rsidR="00284179">
        <w:t>неврони,</w:t>
      </w:r>
      <w:r w:rsidRPr="006B0C0E">
        <w:t xml:space="preserve"> връзки</w:t>
      </w:r>
      <w:r w:rsidR="00284179">
        <w:t xml:space="preserve"> между тях (синапси) и устройства за стимулиране или запис</w:t>
      </w:r>
      <w:r w:rsidRPr="006B0C0E">
        <w:t xml:space="preserve">. </w:t>
      </w:r>
      <w:r w:rsidR="00284179">
        <w:t>Невроните</w:t>
      </w:r>
      <w:r w:rsidRPr="006B0C0E">
        <w:t xml:space="preserve"> могат да бъдат подредени </w:t>
      </w:r>
      <w:r w:rsidR="00284179">
        <w:t>в</w:t>
      </w:r>
      <w:r w:rsidR="00284179" w:rsidRPr="006B0C0E">
        <w:t xml:space="preserve"> </w:t>
      </w:r>
      <w:r w:rsidRPr="006B0C0E">
        <w:t>пространствена структура в</w:t>
      </w:r>
      <w:r w:rsidR="00284179">
        <w:t xml:space="preserve"> двумерно или тримерно</w:t>
      </w:r>
      <w:r w:rsidRPr="006B0C0E">
        <w:t xml:space="preserve"> пространство.</w:t>
      </w:r>
    </w:p>
    <w:p w14:paraId="1AA8A936" w14:textId="5BE3AB94" w:rsidR="006B0C0E" w:rsidRDefault="006B0C0E" w:rsidP="00A0704F">
      <w:r w:rsidRPr="006B0C0E">
        <w:t xml:space="preserve">Нови </w:t>
      </w:r>
      <w:r w:rsidR="00284179">
        <w:t>неврони или устройства</w:t>
      </w:r>
      <w:r w:rsidR="00284179" w:rsidRPr="006B0C0E">
        <w:t xml:space="preserve"> </w:t>
      </w:r>
      <w:r w:rsidRPr="006B0C0E">
        <w:t xml:space="preserve">се създават с командата Create(), която приема като аргументи името на модела на желания тип </w:t>
      </w:r>
      <w:r w:rsidR="00284179">
        <w:t xml:space="preserve">елемент, </w:t>
      </w:r>
      <w:r w:rsidRPr="006B0C0E">
        <w:t xml:space="preserve">по желание броя на </w:t>
      </w:r>
      <w:r w:rsidR="00284179">
        <w:t>елементите</w:t>
      </w:r>
      <w:r w:rsidRPr="006B0C0E">
        <w:t xml:space="preserve">, които трябва да бъдат създадени, и инициализиращите параметри. Функцията връща NodeCollection от манипулатори към </w:t>
      </w:r>
      <w:r w:rsidR="007D1762">
        <w:t>създадените елементи</w:t>
      </w:r>
      <w:r w:rsidRPr="006B0C0E">
        <w:t xml:space="preserve">, които може да </w:t>
      </w:r>
      <w:r w:rsidR="007D1762">
        <w:t xml:space="preserve">бъдат </w:t>
      </w:r>
      <w:r w:rsidRPr="006B0C0E">
        <w:t>присво</w:t>
      </w:r>
      <w:r w:rsidR="007D1762">
        <w:t>ен</w:t>
      </w:r>
      <w:r w:rsidRPr="006B0C0E">
        <w:t xml:space="preserve">и на променлива за по-късна употреба. NodeCollection е компактно представяне на манипулаторите на </w:t>
      </w:r>
      <w:r w:rsidR="007D1762">
        <w:t>елементите</w:t>
      </w:r>
      <w:r w:rsidRPr="006B0C0E">
        <w:t xml:space="preserve">, които са цели числа, наречени идентификатори. Много </w:t>
      </w:r>
      <w:r w:rsidR="00923BED">
        <w:t xml:space="preserve">от </w:t>
      </w:r>
      <w:r w:rsidRPr="006B0C0E">
        <w:t xml:space="preserve">функции на NEST очакват или връщат NodeCollection. По този начин е лесно да се прилагат функции към големи набори от </w:t>
      </w:r>
      <w:r w:rsidR="007D1762">
        <w:t>елементи</w:t>
      </w:r>
      <w:r w:rsidR="007D1762" w:rsidRPr="006B0C0E">
        <w:t xml:space="preserve"> </w:t>
      </w:r>
      <w:r w:rsidRPr="006B0C0E">
        <w:t>с едно извикване на функция.</w:t>
      </w:r>
    </w:p>
    <w:p w14:paraId="4833D39E" w14:textId="59015C29" w:rsidR="00A0704F" w:rsidRDefault="00CA7AB3" w:rsidP="00A0704F">
      <w:r>
        <w:t>Таблица 4.3.2 показва</w:t>
      </w:r>
      <w:r w:rsidR="00A0704F" w:rsidRPr="00627D11">
        <w:t xml:space="preserve"> </w:t>
      </w:r>
      <w:r w:rsidR="00A0704F">
        <w:t xml:space="preserve">примерен код на програма, състояща се от един неврон, на който </w:t>
      </w:r>
      <w:r>
        <w:t xml:space="preserve">се </w:t>
      </w:r>
      <w:r w:rsidR="00A0704F">
        <w:t xml:space="preserve">подава постоянен ток от 376 </w:t>
      </w:r>
      <w:r w:rsidR="00A0704F" w:rsidRPr="00627D11">
        <w:t>[</w:t>
      </w:r>
      <w:r w:rsidR="00A0704F">
        <w:rPr>
          <w:lang w:val="en-US"/>
        </w:rPr>
        <w:t>pA</w:t>
      </w:r>
      <w:r w:rsidR="00A0704F" w:rsidRPr="00627D11">
        <w:t>]</w:t>
      </w:r>
      <w:r w:rsidR="00A0704F">
        <w:t xml:space="preserve"> и</w:t>
      </w:r>
      <w:r w:rsidR="00A0704F" w:rsidRPr="00627D11">
        <w:t xml:space="preserve"> </w:t>
      </w:r>
      <w:r>
        <w:t xml:space="preserve">се </w:t>
      </w:r>
      <w:r w:rsidR="00A0704F">
        <w:t>замерва напрежението на мембраната, както и генерираните импулси.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0704F" w14:paraId="6C53691B" w14:textId="77777777" w:rsidTr="00802219">
        <w:tc>
          <w:tcPr>
            <w:tcW w:w="9016" w:type="dxa"/>
          </w:tcPr>
          <w:p w14:paraId="074A1DD5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lastRenderedPageBreak/>
              <w:t>import</w:t>
            </w:r>
            <w:r w:rsidRPr="00B87215">
              <w:rPr>
                <w:lang w:val="bg-BG"/>
              </w:rPr>
              <w:t xml:space="preserve"> </w:t>
            </w:r>
            <w:r>
              <w:t>nest</w:t>
            </w:r>
          </w:p>
          <w:p w14:paraId="41672828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import</w:t>
            </w:r>
            <w:r w:rsidRPr="00B87215">
              <w:rPr>
                <w:lang w:val="bg-BG"/>
              </w:rPr>
              <w:t xml:space="preserve"> </w:t>
            </w:r>
            <w:r>
              <w:t>matplotlib</w:t>
            </w:r>
            <w:r w:rsidRPr="00B87215">
              <w:rPr>
                <w:lang w:val="bg-BG"/>
              </w:rPr>
              <w:t>.</w:t>
            </w:r>
            <w:proofErr w:type="spellStart"/>
            <w:r>
              <w:t>pyplot</w:t>
            </w:r>
            <w:proofErr w:type="spellEnd"/>
            <w:r w:rsidRPr="00B87215">
              <w:rPr>
                <w:lang w:val="bg-BG"/>
              </w:rPr>
              <w:t xml:space="preserve"> </w:t>
            </w:r>
            <w:r>
              <w:t>as</w:t>
            </w:r>
            <w:r w:rsidRPr="00B87215">
              <w:rPr>
                <w:lang w:val="bg-BG"/>
              </w:rPr>
              <w:t xml:space="preserve"> </w:t>
            </w:r>
            <w:proofErr w:type="spellStart"/>
            <w:r>
              <w:t>plt</w:t>
            </w:r>
            <w:proofErr w:type="spellEnd"/>
          </w:p>
          <w:p w14:paraId="2D7C4DB7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import</w:t>
            </w:r>
            <w:r w:rsidRPr="00B87215">
              <w:rPr>
                <w:lang w:val="bg-BG"/>
              </w:rPr>
              <w:t xml:space="preserve"> </w:t>
            </w:r>
            <w:r>
              <w:t>nest</w:t>
            </w:r>
          </w:p>
          <w:p w14:paraId="14BE2E63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nest</w:t>
            </w:r>
            <w:r w:rsidRPr="00B87215">
              <w:rPr>
                <w:lang w:val="bg-BG"/>
              </w:rPr>
              <w:t>.</w:t>
            </w:r>
            <w:r>
              <w:t>ResetKernel</w:t>
            </w:r>
            <w:r w:rsidRPr="00B87215">
              <w:rPr>
                <w:lang w:val="bg-BG"/>
              </w:rPr>
              <w:t>()</w:t>
            </w:r>
          </w:p>
          <w:p w14:paraId="5F065BB0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neuron</w:t>
            </w:r>
            <w:r w:rsidRPr="00B87215">
              <w:rPr>
                <w:lang w:val="bg-BG"/>
              </w:rPr>
              <w:t xml:space="preserve"> = </w:t>
            </w:r>
            <w:r>
              <w:t>nest</w:t>
            </w:r>
            <w:r w:rsidRPr="00B87215">
              <w:rPr>
                <w:lang w:val="bg-BG"/>
              </w:rPr>
              <w:t>.</w:t>
            </w:r>
            <w:r>
              <w:t>Create</w:t>
            </w:r>
            <w:r w:rsidRPr="00B87215">
              <w:rPr>
                <w:lang w:val="bg-BG"/>
              </w:rPr>
              <w:t>("</w:t>
            </w:r>
            <w:proofErr w:type="spellStart"/>
            <w:r>
              <w:t>iaf</w:t>
            </w:r>
            <w:proofErr w:type="spellEnd"/>
            <w:r w:rsidRPr="00B87215">
              <w:rPr>
                <w:lang w:val="bg-BG"/>
              </w:rPr>
              <w:t>_</w:t>
            </w:r>
            <w:proofErr w:type="spellStart"/>
            <w:r>
              <w:t>psc</w:t>
            </w:r>
            <w:proofErr w:type="spellEnd"/>
            <w:r w:rsidRPr="00B87215">
              <w:rPr>
                <w:lang w:val="bg-BG"/>
              </w:rPr>
              <w:t>_</w:t>
            </w:r>
            <w:r>
              <w:t>alpha</w:t>
            </w:r>
            <w:r w:rsidRPr="00B87215">
              <w:rPr>
                <w:lang w:val="bg-BG"/>
              </w:rPr>
              <w:t>", {"</w:t>
            </w:r>
            <w:r>
              <w:t>I</w:t>
            </w:r>
            <w:r w:rsidRPr="00B87215">
              <w:rPr>
                <w:lang w:val="bg-BG"/>
              </w:rPr>
              <w:t>_</w:t>
            </w:r>
            <w:r>
              <w:t>e</w:t>
            </w:r>
            <w:r w:rsidRPr="00B87215">
              <w:rPr>
                <w:lang w:val="bg-BG"/>
              </w:rPr>
              <w:t>":376.0})</w:t>
            </w:r>
          </w:p>
          <w:p w14:paraId="11F852F8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voltmeter</w:t>
            </w:r>
            <w:r w:rsidRPr="00B87215">
              <w:rPr>
                <w:lang w:val="bg-BG"/>
              </w:rPr>
              <w:t xml:space="preserve"> = </w:t>
            </w:r>
            <w:r>
              <w:t>nest</w:t>
            </w:r>
            <w:r w:rsidRPr="00B87215">
              <w:rPr>
                <w:lang w:val="bg-BG"/>
              </w:rPr>
              <w:t>.</w:t>
            </w:r>
            <w:r>
              <w:t>Create</w:t>
            </w:r>
            <w:r w:rsidRPr="00B87215">
              <w:rPr>
                <w:lang w:val="bg-BG"/>
              </w:rPr>
              <w:t>("</w:t>
            </w:r>
            <w:r>
              <w:t>voltmeter</w:t>
            </w:r>
            <w:r w:rsidRPr="00B87215">
              <w:rPr>
                <w:lang w:val="bg-BG"/>
              </w:rPr>
              <w:t>")</w:t>
            </w:r>
          </w:p>
          <w:p w14:paraId="7E93BA5F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spikerecorder</w:t>
            </w:r>
            <w:r w:rsidRPr="00B87215">
              <w:rPr>
                <w:lang w:val="bg-BG"/>
              </w:rPr>
              <w:t xml:space="preserve"> = </w:t>
            </w:r>
            <w:r>
              <w:t>nest</w:t>
            </w:r>
            <w:r w:rsidRPr="00B87215">
              <w:rPr>
                <w:lang w:val="bg-BG"/>
              </w:rPr>
              <w:t>.</w:t>
            </w:r>
            <w:r>
              <w:t>Create</w:t>
            </w:r>
            <w:r w:rsidRPr="00B87215">
              <w:rPr>
                <w:lang w:val="bg-BG"/>
              </w:rPr>
              <w:t>("</w:t>
            </w:r>
            <w:r>
              <w:t>spike</w:t>
            </w:r>
            <w:r w:rsidRPr="00B87215">
              <w:rPr>
                <w:lang w:val="bg-BG"/>
              </w:rPr>
              <w:t>_</w:t>
            </w:r>
            <w:r>
              <w:t>recorder</w:t>
            </w:r>
            <w:r w:rsidRPr="00B87215">
              <w:rPr>
                <w:lang w:val="bg-BG"/>
              </w:rPr>
              <w:t>")</w:t>
            </w:r>
          </w:p>
          <w:p w14:paraId="0461DD41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nest</w:t>
            </w:r>
            <w:r w:rsidRPr="00B87215">
              <w:rPr>
                <w:lang w:val="bg-BG"/>
              </w:rPr>
              <w:t>.</w:t>
            </w:r>
            <w:r>
              <w:t>Connect</w:t>
            </w:r>
            <w:r w:rsidRPr="00B87215">
              <w:rPr>
                <w:lang w:val="bg-BG"/>
              </w:rPr>
              <w:t>(</w:t>
            </w:r>
            <w:r>
              <w:t>voltmeter</w:t>
            </w:r>
            <w:r w:rsidRPr="00B87215">
              <w:rPr>
                <w:lang w:val="bg-BG"/>
              </w:rPr>
              <w:t xml:space="preserve">, </w:t>
            </w:r>
            <w:r>
              <w:t>neuron</w:t>
            </w:r>
            <w:r w:rsidRPr="00B87215">
              <w:rPr>
                <w:lang w:val="bg-BG"/>
              </w:rPr>
              <w:t>)</w:t>
            </w:r>
          </w:p>
          <w:p w14:paraId="3971BB24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nest</w:t>
            </w:r>
            <w:r w:rsidRPr="00B87215">
              <w:rPr>
                <w:lang w:val="bg-BG"/>
              </w:rPr>
              <w:t>.</w:t>
            </w:r>
            <w:r>
              <w:t>Connect</w:t>
            </w:r>
            <w:r w:rsidRPr="00B87215">
              <w:rPr>
                <w:lang w:val="bg-BG"/>
              </w:rPr>
              <w:t>(</w:t>
            </w:r>
            <w:r>
              <w:t>neuron</w:t>
            </w:r>
            <w:r w:rsidRPr="00B87215">
              <w:rPr>
                <w:lang w:val="bg-BG"/>
              </w:rPr>
              <w:t xml:space="preserve">, </w:t>
            </w:r>
            <w:r>
              <w:t>spikerecorder</w:t>
            </w:r>
            <w:r w:rsidRPr="00B87215">
              <w:rPr>
                <w:lang w:val="bg-BG"/>
              </w:rPr>
              <w:t>)</w:t>
            </w:r>
          </w:p>
          <w:p w14:paraId="5B251437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nest</w:t>
            </w:r>
            <w:r w:rsidRPr="00B87215">
              <w:rPr>
                <w:lang w:val="bg-BG"/>
              </w:rPr>
              <w:t>.</w:t>
            </w:r>
            <w:r>
              <w:t>Simulate</w:t>
            </w:r>
            <w:r w:rsidRPr="00B87215">
              <w:rPr>
                <w:lang w:val="bg-BG"/>
              </w:rPr>
              <w:t>(1000.0)</w:t>
            </w:r>
          </w:p>
          <w:p w14:paraId="38856E67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plt</w:t>
            </w:r>
            <w:r w:rsidRPr="00B87215">
              <w:rPr>
                <w:lang w:val="bg-BG"/>
              </w:rPr>
              <w:t>.</w:t>
            </w:r>
            <w:r>
              <w:t>rcParams</w:t>
            </w:r>
            <w:r w:rsidRPr="00B87215">
              <w:rPr>
                <w:lang w:val="bg-BG"/>
              </w:rPr>
              <w:t>["</w:t>
            </w:r>
            <w:r>
              <w:t>figure</w:t>
            </w:r>
            <w:r w:rsidRPr="00B87215">
              <w:rPr>
                <w:lang w:val="bg-BG"/>
              </w:rPr>
              <w:t>.</w:t>
            </w:r>
            <w:r>
              <w:t>figsize</w:t>
            </w:r>
            <w:r w:rsidRPr="00B87215">
              <w:rPr>
                <w:lang w:val="bg-BG"/>
              </w:rPr>
              <w:t>"] = (5,2)</w:t>
            </w:r>
          </w:p>
          <w:p w14:paraId="71E938E3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nest</w:t>
            </w:r>
            <w:r w:rsidRPr="00B87215">
              <w:rPr>
                <w:lang w:val="bg-BG"/>
              </w:rPr>
              <w:t>.</w:t>
            </w:r>
            <w:r>
              <w:t>voltage</w:t>
            </w:r>
            <w:r w:rsidRPr="00B87215">
              <w:rPr>
                <w:lang w:val="bg-BG"/>
              </w:rPr>
              <w:t>_</w:t>
            </w:r>
            <w:r>
              <w:t>trace</w:t>
            </w:r>
            <w:r w:rsidRPr="00B87215">
              <w:rPr>
                <w:lang w:val="bg-BG"/>
              </w:rPr>
              <w:t>.</w:t>
            </w:r>
            <w:r>
              <w:t>from</w:t>
            </w:r>
            <w:r w:rsidRPr="00B87215">
              <w:rPr>
                <w:lang w:val="bg-BG"/>
              </w:rPr>
              <w:t>_</w:t>
            </w:r>
            <w:r>
              <w:t>device</w:t>
            </w:r>
            <w:r w:rsidRPr="00B87215">
              <w:rPr>
                <w:lang w:val="bg-BG"/>
              </w:rPr>
              <w:t>(</w:t>
            </w:r>
            <w:r>
              <w:t>voltmeter</w:t>
            </w:r>
            <w:r w:rsidRPr="00B87215">
              <w:rPr>
                <w:lang w:val="bg-BG"/>
              </w:rPr>
              <w:t>)</w:t>
            </w:r>
          </w:p>
          <w:p w14:paraId="1B3843A5" w14:textId="77777777" w:rsidR="00A0704F" w:rsidRDefault="00A0704F" w:rsidP="00547126">
            <w:pPr>
              <w:pStyle w:val="code"/>
            </w:pPr>
            <w:r>
              <w:t>plt.show()</w:t>
            </w:r>
          </w:p>
          <w:p w14:paraId="5887C910" w14:textId="77777777" w:rsidR="00A0704F" w:rsidRDefault="00A0704F" w:rsidP="00547126">
            <w:pPr>
              <w:pStyle w:val="code"/>
            </w:pPr>
            <w:proofErr w:type="spellStart"/>
            <w:r>
              <w:t>nest.raster_plot.from_device</w:t>
            </w:r>
            <w:proofErr w:type="spellEnd"/>
            <w:r>
              <w:t>(</w:t>
            </w:r>
            <w:proofErr w:type="spellStart"/>
            <w:r>
              <w:t>spikerecorder</w:t>
            </w:r>
            <w:proofErr w:type="spellEnd"/>
            <w:r>
              <w:t>, hist=False, title="</w:t>
            </w:r>
            <w:proofErr w:type="spellStart"/>
            <w:r>
              <w:t>spikerecorder</w:t>
            </w:r>
            <w:proofErr w:type="spellEnd"/>
            <w:r>
              <w:t>")</w:t>
            </w:r>
          </w:p>
          <w:p w14:paraId="6C394686" w14:textId="77777777" w:rsidR="00A0704F" w:rsidRPr="00627D11" w:rsidRDefault="00A0704F" w:rsidP="00547126">
            <w:pPr>
              <w:pStyle w:val="code"/>
            </w:pPr>
            <w:proofErr w:type="spellStart"/>
            <w:r>
              <w:t>plt.show</w:t>
            </w:r>
            <w:proofErr w:type="spellEnd"/>
            <w:r>
              <w:t>()</w:t>
            </w:r>
          </w:p>
        </w:tc>
      </w:tr>
    </w:tbl>
    <w:p w14:paraId="56F41656" w14:textId="77777777" w:rsidR="00A0704F" w:rsidRDefault="00A0704F" w:rsidP="00A0704F">
      <w:pPr>
        <w:pStyle w:val="Quote"/>
      </w:pPr>
      <w:r>
        <w:t xml:space="preserve">Таблица 4.3.2 Примерна програма използваща </w:t>
      </w:r>
      <w:r>
        <w:rPr>
          <w:lang w:val="en-US"/>
        </w:rPr>
        <w:t>NEST</w:t>
      </w:r>
      <w:r w:rsidRPr="00B87215">
        <w:t xml:space="preserve"> </w:t>
      </w:r>
      <w:r>
        <w:rPr>
          <w:lang w:val="en-US"/>
        </w:rPr>
        <w:t>simulator</w:t>
      </w:r>
      <w:r w:rsidRPr="00B87215">
        <w:t xml:space="preserve"> </w:t>
      </w:r>
      <w:r>
        <w:t xml:space="preserve"> с един неврон и симулация от 1000 милисекунди</w:t>
      </w:r>
    </w:p>
    <w:p w14:paraId="4448E176" w14:textId="51F854B1" w:rsidR="0086650E" w:rsidRDefault="0086650E" w:rsidP="00A0704F">
      <w:r w:rsidRPr="0086650E">
        <w:t xml:space="preserve">Редът, в който са зададени аргументите на Connect(), отразява потока от събития: ако невронът </w:t>
      </w:r>
      <w:r>
        <w:t>генерира спайкове</w:t>
      </w:r>
      <w:r w:rsidRPr="0086650E">
        <w:t xml:space="preserve">, той изпраща събитие до записващото устройство за </w:t>
      </w:r>
      <w:r>
        <w:t>спайкове</w:t>
      </w:r>
      <w:r w:rsidRPr="0086650E">
        <w:t xml:space="preserve">. Обратно, </w:t>
      </w:r>
      <w:r>
        <w:t>волтметърът</w:t>
      </w:r>
      <w:r w:rsidRPr="0086650E">
        <w:t xml:space="preserve"> периодично изпраща заявки до неврона, за да поиска неговия мембранен потенциал в този момент. Това може да се разглежда като перфектен електрод, забит в неврона.</w:t>
      </w:r>
    </w:p>
    <w:p w14:paraId="6D09BFE0" w14:textId="76555FCB" w:rsidR="00A0704F" w:rsidRDefault="00A0704F" w:rsidP="00A0704F">
      <w:r>
        <w:t xml:space="preserve">Изходът от програмата са две графики изобразяващи скоковете в напрежението и генерираните импулси.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71"/>
        <w:gridCol w:w="4445"/>
      </w:tblGrid>
      <w:tr w:rsidR="00A0704F" w14:paraId="12EF17BB" w14:textId="77777777" w:rsidTr="00802219">
        <w:tc>
          <w:tcPr>
            <w:tcW w:w="4508" w:type="dxa"/>
          </w:tcPr>
          <w:p w14:paraId="2A12DE07" w14:textId="77777777" w:rsidR="00A0704F" w:rsidRDefault="00A0704F" w:rsidP="00802219">
            <w:r w:rsidRPr="007A206F">
              <w:rPr>
                <w:noProof/>
                <w:lang w:val="en-GB" w:eastAsia="en-GB"/>
              </w:rPr>
              <w:drawing>
                <wp:inline distT="0" distB="0" distL="0" distR="0" wp14:anchorId="12E3FD3C" wp14:editId="4F76933B">
                  <wp:extent cx="2884782" cy="1347787"/>
                  <wp:effectExtent l="0" t="0" r="0" b="508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759" cy="1356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0DC6A84" w14:textId="77777777" w:rsidR="00A0704F" w:rsidRDefault="00A0704F" w:rsidP="00802219">
            <w:r w:rsidRPr="007A206F">
              <w:rPr>
                <w:noProof/>
                <w:lang w:val="en-GB" w:eastAsia="en-GB"/>
              </w:rPr>
              <w:drawing>
                <wp:inline distT="0" distB="0" distL="0" distR="0" wp14:anchorId="12FB18C3" wp14:editId="45F1B639">
                  <wp:extent cx="2795429" cy="1361479"/>
                  <wp:effectExtent l="0" t="0" r="508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352" cy="1378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6E293C" w14:textId="77777777" w:rsidR="00A0704F" w:rsidRDefault="00A0704F" w:rsidP="00A0704F">
      <w:pPr>
        <w:pStyle w:val="Quote"/>
      </w:pPr>
      <w:r>
        <w:t>Фигура 4.3.1 Напрежение на мембраната и импулси от неврона</w:t>
      </w:r>
    </w:p>
    <w:p w14:paraId="1230EDDE" w14:textId="64C69D6E" w:rsidR="00A0704F" w:rsidRDefault="00A0704F" w:rsidP="00A0704F">
      <w:r>
        <w:t>При по-голям ток, импулсите ще следват по-бързо, при по-малък ток импулсите ще намалеят или ще изчезнат.</w:t>
      </w:r>
    </w:p>
    <w:p w14:paraId="7A2215EB" w14:textId="77777777" w:rsidR="00A0704F" w:rsidRPr="00061FF1" w:rsidRDefault="00A0704F" w:rsidP="00A0704F">
      <w:pPr>
        <w:pStyle w:val="Heading1"/>
        <w:numPr>
          <w:ilvl w:val="0"/>
          <w:numId w:val="15"/>
        </w:numPr>
      </w:pPr>
      <w:bookmarkStart w:id="103" w:name="_Toc134572875"/>
      <w:r>
        <w:lastRenderedPageBreak/>
        <w:t>Подход за решаване на задачата</w:t>
      </w:r>
      <w:bookmarkEnd w:id="103"/>
    </w:p>
    <w:p w14:paraId="276DF214" w14:textId="3DE05BB9" w:rsidR="0061621C" w:rsidRDefault="006C27C0" w:rsidP="005D744C">
      <w:r w:rsidRPr="006C27C0">
        <w:t xml:space="preserve">Обучението с </w:t>
      </w:r>
      <w:r>
        <w:t>поощрение и наказание</w:t>
      </w:r>
      <w:r w:rsidR="00802219" w:rsidRPr="0039381D">
        <w:t xml:space="preserve"> </w:t>
      </w:r>
      <w:r>
        <w:t>(</w:t>
      </w:r>
      <w:r>
        <w:rPr>
          <w:lang w:val="en-US"/>
        </w:rPr>
        <w:t>Reinforcement</w:t>
      </w:r>
      <w:r w:rsidRPr="006C27C0">
        <w:t xml:space="preserve"> </w:t>
      </w:r>
      <w:r>
        <w:rPr>
          <w:lang w:val="en-US"/>
        </w:rPr>
        <w:t>learning</w:t>
      </w:r>
      <w:r w:rsidRPr="006C27C0">
        <w:t xml:space="preserve">) </w:t>
      </w:r>
      <w:r w:rsidR="00035AB9">
        <w:t xml:space="preserve">има за цел </w:t>
      </w:r>
      <w:r w:rsidRPr="006C27C0">
        <w:t xml:space="preserve">да научи как да </w:t>
      </w:r>
      <w:r>
        <w:t>съпоставя</w:t>
      </w:r>
      <w:r w:rsidRPr="006C27C0">
        <w:t xml:space="preserve"> ситуациите към действията</w:t>
      </w:r>
      <w:r w:rsidR="0061621C">
        <w:t>, така че да</w:t>
      </w:r>
      <w:r w:rsidRPr="006C27C0">
        <w:t xml:space="preserve"> </w:t>
      </w:r>
      <w:r w:rsidR="0061621C">
        <w:t xml:space="preserve">се </w:t>
      </w:r>
      <w:r w:rsidRPr="006C27C0">
        <w:t xml:space="preserve">максимизира цифров сигнал за </w:t>
      </w:r>
      <w:r w:rsidR="0061621C">
        <w:t xml:space="preserve">получаване на </w:t>
      </w:r>
      <w:r w:rsidRPr="006C27C0">
        <w:t>награда.</w:t>
      </w:r>
      <w:r w:rsidR="0061621C">
        <w:t xml:space="preserve"> На обучаемия агент не се казва какви действия трябва да направи, но вместо това трябва да се открие кои действия носят най-голяма награда, като се изпробват </w:t>
      </w:r>
      <w:r w:rsidR="00DB077B">
        <w:t>различни възможни</w:t>
      </w:r>
      <w:r w:rsidR="0061621C">
        <w:t xml:space="preserve"> действия. </w:t>
      </w:r>
      <w:r w:rsidR="00600088">
        <w:t xml:space="preserve">В </w:t>
      </w:r>
      <w:r w:rsidR="00DB077B">
        <w:t>редица</w:t>
      </w:r>
      <w:r w:rsidR="00600088">
        <w:t xml:space="preserve"> случаи действията могат да засегнат не само непосредствен</w:t>
      </w:r>
      <w:r w:rsidR="006C0DF5">
        <w:t>ата</w:t>
      </w:r>
      <w:r w:rsidR="00600088" w:rsidRPr="00600088">
        <w:t xml:space="preserve"> </w:t>
      </w:r>
      <w:r w:rsidR="00600088">
        <w:t>награда, но също и следващата ситуация и чрез това всички последващи награди. Тези дв</w:t>
      </w:r>
      <w:r w:rsidR="00600088">
        <w:rPr>
          <w:lang w:val="en-US"/>
        </w:rPr>
        <w:t>e</w:t>
      </w:r>
      <w:r w:rsidR="00600088" w:rsidRPr="00600088">
        <w:t xml:space="preserve"> </w:t>
      </w:r>
      <w:r w:rsidR="00600088">
        <w:t xml:space="preserve">характеристики </w:t>
      </w:r>
      <w:r w:rsidR="00423938">
        <w:t>–</w:t>
      </w:r>
      <w:r w:rsidR="00600088">
        <w:t xml:space="preserve"> търсене</w:t>
      </w:r>
      <w:r w:rsidR="00423938">
        <w:t xml:space="preserve"> на</w:t>
      </w:r>
      <w:r w:rsidR="00600088">
        <w:t xml:space="preserve"> принцип проба-грешка и отложено възнаграждение са двете най-важни отличителни черти на реинфорсмънт обучението.</w:t>
      </w:r>
      <w:r w:rsidR="00A02476">
        <w:t xml:space="preserve"> То е различно от обучението с учител, едно от най-изучаваните в областта на машинното самообучение. Обучението с учител </w:t>
      </w:r>
      <w:r w:rsidR="00DB077B">
        <w:t>изисква</w:t>
      </w:r>
      <w:r w:rsidR="00A02476">
        <w:t xml:space="preserve"> зададено</w:t>
      </w:r>
      <w:r w:rsidR="00A56083">
        <w:t xml:space="preserve"> предварително маркирано </w:t>
      </w:r>
      <w:r w:rsidR="00DB077B">
        <w:t xml:space="preserve">обучаващо </w:t>
      </w:r>
      <w:r w:rsidR="00A02476">
        <w:t>множество данни, предоставено от външен източник.</w:t>
      </w:r>
      <w:r w:rsidR="005D744C">
        <w:t xml:space="preserve"> Реинфорсмънт обучението също е различно </w:t>
      </w:r>
      <w:r w:rsidR="00A56083">
        <w:t xml:space="preserve">и </w:t>
      </w:r>
      <w:r w:rsidR="005D744C">
        <w:t xml:space="preserve">от машинно самообучение без учител, което обикновено е свързано с намиране на структура, скрита в колекции от немаркирани данни. </w:t>
      </w:r>
      <w:r w:rsidR="00DB077B">
        <w:t>Макар</w:t>
      </w:r>
      <w:r w:rsidR="005D744C">
        <w:t xml:space="preserve"> реинфорсмънт обучението </w:t>
      </w:r>
      <w:r w:rsidR="00DB077B">
        <w:t>да</w:t>
      </w:r>
      <w:r w:rsidR="005D744C">
        <w:t xml:space="preserve"> не разчита на примери за правилно поведение, </w:t>
      </w:r>
      <w:r w:rsidR="00DB077B">
        <w:t>то за разлика от обучението без учител</w:t>
      </w:r>
      <w:r w:rsidR="005D744C">
        <w:t xml:space="preserve"> се опитва да увеличи максимално сигнала за награда, вместо да се опитва да намери скрита структура.</w:t>
      </w:r>
    </w:p>
    <w:p w14:paraId="08AFC206" w14:textId="35BA09B4" w:rsidR="00A0704F" w:rsidRPr="00EC2D38" w:rsidRDefault="006C27C0" w:rsidP="006C27C0">
      <w:r>
        <w:rPr>
          <w:lang w:val="en-US"/>
        </w:rPr>
        <w:t>CartPole</w:t>
      </w:r>
      <w:r w:rsidR="00A0704F" w:rsidRPr="00061FF1">
        <w:t xml:space="preserve"> </w:t>
      </w:r>
      <w:r w:rsidR="00A0704F">
        <w:t xml:space="preserve">като задача за </w:t>
      </w:r>
      <w:r w:rsidR="00A0704F">
        <w:rPr>
          <w:lang w:val="en-US"/>
        </w:rPr>
        <w:t>Reinforcement</w:t>
      </w:r>
      <w:r w:rsidR="00A0704F" w:rsidRPr="00EC2D38">
        <w:t xml:space="preserve"> </w:t>
      </w:r>
      <w:r w:rsidR="00A0704F">
        <w:rPr>
          <w:lang w:val="en-US"/>
        </w:rPr>
        <w:t>Learning</w:t>
      </w:r>
      <w:r w:rsidR="00A0704F" w:rsidRPr="00EC2D38">
        <w:t xml:space="preserve"> </w:t>
      </w:r>
      <w:r w:rsidR="00A0704F">
        <w:t xml:space="preserve">е формулирана като агент и среда, взаимодействащи си чрез марковски процес. След всяко действие на </w:t>
      </w:r>
      <w:r w:rsidR="00B06A6E">
        <w:t>агента</w:t>
      </w:r>
      <w:r w:rsidR="00B06A6E" w:rsidRPr="00EC2D38">
        <w:t xml:space="preserve"> </w:t>
      </w:r>
      <w:r w:rsidR="00A0704F">
        <w:rPr>
          <w:lang w:val="en-US"/>
        </w:rPr>
        <w:t>A</w:t>
      </w:r>
      <w:r w:rsidR="00A0704F" w:rsidRPr="00EC2D38">
        <w:rPr>
          <w:vertAlign w:val="subscript"/>
          <w:lang w:val="en-US"/>
        </w:rPr>
        <w:t>t</w:t>
      </w:r>
      <w:r w:rsidR="00A0704F">
        <w:t xml:space="preserve"> средата отговаря с ново състояние </w:t>
      </w:r>
      <w:r w:rsidR="00A0704F">
        <w:rPr>
          <w:lang w:val="en-US"/>
        </w:rPr>
        <w:t>S</w:t>
      </w:r>
      <w:r w:rsidR="00A0704F" w:rsidRPr="00EC2D38">
        <w:rPr>
          <w:vertAlign w:val="subscript"/>
          <w:lang w:val="en-US"/>
        </w:rPr>
        <w:t>t</w:t>
      </w:r>
      <w:r w:rsidR="00A0704F" w:rsidRPr="00EC2D38">
        <w:rPr>
          <w:vertAlign w:val="subscript"/>
        </w:rPr>
        <w:t xml:space="preserve">+1 </w:t>
      </w:r>
      <w:r w:rsidR="00A0704F" w:rsidRPr="00EC2D38">
        <w:t>и</w:t>
      </w:r>
      <w:r w:rsidR="00A0704F">
        <w:t xml:space="preserve"> се дава съответната награда </w:t>
      </w:r>
      <w:r w:rsidR="00A0704F">
        <w:rPr>
          <w:lang w:val="en-US"/>
        </w:rPr>
        <w:t>R</w:t>
      </w:r>
      <w:r w:rsidR="00A0704F" w:rsidRPr="00EC2D38">
        <w:rPr>
          <w:vertAlign w:val="subscript"/>
          <w:lang w:val="en-US"/>
        </w:rPr>
        <w:t>t</w:t>
      </w:r>
      <w:r w:rsidR="00A0704F" w:rsidRPr="00EC2D38">
        <w:rPr>
          <w:vertAlign w:val="subscript"/>
        </w:rPr>
        <w:t>+1</w:t>
      </w:r>
      <w:r w:rsidR="00A0704F" w:rsidRPr="00EC2D38">
        <w:t>.</w:t>
      </w:r>
    </w:p>
    <w:p w14:paraId="59B31826" w14:textId="77777777" w:rsidR="00A0704F" w:rsidRDefault="00A0704F" w:rsidP="00A0704F">
      <w:pPr>
        <w:jc w:val="center"/>
      </w:pPr>
      <w:r w:rsidRPr="00EC2D38">
        <w:rPr>
          <w:noProof/>
          <w:lang w:val="en-GB" w:eastAsia="en-GB"/>
        </w:rPr>
        <w:drawing>
          <wp:inline distT="0" distB="0" distL="0" distR="0" wp14:anchorId="64E88A30" wp14:editId="480A3957">
            <wp:extent cx="3570918" cy="118760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918" cy="118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5DF2" w14:textId="77777777" w:rsidR="00A0704F" w:rsidRDefault="00A0704F" w:rsidP="00A0704F">
      <w:pPr>
        <w:pStyle w:val="Quote"/>
      </w:pPr>
      <w:r>
        <w:t xml:space="preserve">Фиг. 5.1. Взаимодействие Агент-Среда при марковски процес на решението, адаптирано от </w:t>
      </w:r>
      <w:r w:rsidRPr="005275D7">
        <w:t>[1]</w:t>
      </w:r>
      <w:r>
        <w:t>Глава 3.1</w:t>
      </w:r>
    </w:p>
    <w:p w14:paraId="424CA255" w14:textId="4D026ABD" w:rsidR="002936B0" w:rsidRDefault="002936B0" w:rsidP="00A0704F">
      <w:pPr>
        <w:rPr>
          <w:rFonts w:eastAsiaTheme="minorEastAsia"/>
        </w:rPr>
      </w:pPr>
      <w:r>
        <w:t xml:space="preserve">Целта на агента е да максимизира кумулативната награда в дългосрочен план. </w:t>
      </w:r>
      <w:r w:rsidR="00B06A6E">
        <w:t>П</w:t>
      </w:r>
      <w:r>
        <w:t xml:space="preserve">оредицата от получаваните наградите след стъпка на времето </w:t>
      </w:r>
      <w:r>
        <w:rPr>
          <w:lang w:val="en-US"/>
        </w:rPr>
        <w:t>t</w:t>
      </w:r>
      <w:r>
        <w:t xml:space="preserve"> означаваме с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t+2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t+3</m:t>
            </m:r>
          </m:sub>
        </m:sSub>
        <m:r>
          <w:rPr>
            <w:rFonts w:ascii="Cambria Math" w:hAnsi="Cambria Math"/>
          </w:rPr>
          <m:t>, …</m:t>
        </m:r>
      </m:oMath>
      <w:r>
        <w:rPr>
          <w:rFonts w:eastAsiaTheme="minorEastAsia"/>
        </w:rPr>
        <w:t xml:space="preserve">  . </w:t>
      </w:r>
      <w:r w:rsidR="00B06A6E">
        <w:rPr>
          <w:rFonts w:eastAsiaTheme="minorEastAsia"/>
        </w:rPr>
        <w:t>Целта е</w:t>
      </w:r>
      <w:r>
        <w:rPr>
          <w:rFonts w:eastAsiaTheme="minorEastAsia"/>
        </w:rPr>
        <w:t xml:space="preserve"> да </w:t>
      </w:r>
      <w:r w:rsidR="00263564">
        <w:rPr>
          <w:rFonts w:eastAsiaTheme="minorEastAsia"/>
        </w:rPr>
        <w:t xml:space="preserve">се </w:t>
      </w:r>
      <w:r>
        <w:rPr>
          <w:rFonts w:eastAsiaTheme="minorEastAsia"/>
        </w:rPr>
        <w:t>максимизира очакваната награда</w:t>
      </w:r>
      <w:r w:rsidR="00B06A6E">
        <w:rPr>
          <w:rFonts w:eastAsiaTheme="minorEastAsia"/>
        </w:rPr>
        <w:t>в резултат от</w:t>
      </w:r>
      <w:r>
        <w:rPr>
          <w:rFonts w:eastAsiaTheme="minorEastAsia"/>
        </w:rPr>
        <w:t xml:space="preserve"> поредица от действия, означ</w:t>
      </w:r>
      <w:r w:rsidR="00B06A6E">
        <w:rPr>
          <w:rFonts w:eastAsiaTheme="minorEastAsia"/>
        </w:rPr>
        <w:t xml:space="preserve">ена </w:t>
      </w:r>
      <w:r>
        <w:rPr>
          <w:rFonts w:eastAsiaTheme="minorEastAsia"/>
        </w:rPr>
        <w:t xml:space="preserve"> </w:t>
      </w:r>
      <w:r w:rsidR="00096171">
        <w:rPr>
          <w:rFonts w:eastAsiaTheme="minorEastAsia"/>
        </w:rPr>
        <w:t>с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G</w:t>
      </w:r>
      <w:r w:rsidRPr="002936B0">
        <w:rPr>
          <w:rFonts w:eastAsiaTheme="minorEastAsia"/>
          <w:vertAlign w:val="subscript"/>
          <w:lang w:val="en-US"/>
        </w:rPr>
        <w:t>t</w:t>
      </w:r>
      <w:r w:rsidR="00263564">
        <w:rPr>
          <w:rFonts w:eastAsiaTheme="minorEastAsia"/>
        </w:rPr>
        <w:t xml:space="preserve">. В най-опростеният случай </w:t>
      </w:r>
      <w:r w:rsidR="005E2707">
        <w:rPr>
          <w:rFonts w:eastAsiaTheme="minorEastAsia"/>
        </w:rPr>
        <w:t xml:space="preserve">кумулативната </w:t>
      </w:r>
      <w:r w:rsidR="00263564">
        <w:rPr>
          <w:rFonts w:eastAsiaTheme="minorEastAsia"/>
        </w:rPr>
        <w:t>наградата е сумата от награди за всяка стъпка</w:t>
      </w:r>
      <w:r w:rsidR="003B1016" w:rsidRPr="003B1016">
        <w:rPr>
          <w:rFonts w:eastAsiaTheme="minorEastAsia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0"/>
        <w:gridCol w:w="676"/>
      </w:tblGrid>
      <w:tr w:rsidR="002F28D1" w14:paraId="39B4BC43" w14:textId="77777777" w:rsidTr="002F28D1">
        <w:tc>
          <w:tcPr>
            <w:tcW w:w="8359" w:type="dxa"/>
          </w:tcPr>
          <w:p w14:paraId="57A4FF9C" w14:textId="1999AA31" w:rsidR="002F28D1" w:rsidRDefault="00000000" w:rsidP="00A0704F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=</m:t>
                    </m:r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+ 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+ 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t+3</m:t>
                    </m:r>
                  </m:sub>
                </m:sSub>
                <m:r>
                  <w:rPr>
                    <w:rFonts w:ascii="Cambria Math" w:hAnsi="Cambria Math"/>
                  </w:rPr>
                  <m:t>+…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+ 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t+T</m:t>
                    </m:r>
                  </m:sub>
                </m:sSub>
              </m:oMath>
            </m:oMathPara>
          </w:p>
        </w:tc>
        <w:tc>
          <w:tcPr>
            <w:tcW w:w="657" w:type="dxa"/>
          </w:tcPr>
          <w:p w14:paraId="6FEEDD82" w14:textId="3BCB8201" w:rsidR="002F28D1" w:rsidRDefault="002F28D1" w:rsidP="00A0704F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(5.1)</w:t>
            </w:r>
          </w:p>
        </w:tc>
      </w:tr>
    </w:tbl>
    <w:p w14:paraId="1261892F" w14:textId="4C3480C4" w:rsidR="00426B20" w:rsidRDefault="003B1016" w:rsidP="00A0704F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Където </w:t>
      </w:r>
      <w:r>
        <w:rPr>
          <w:rFonts w:eastAsiaTheme="minorEastAsia"/>
          <w:iCs/>
          <w:lang w:val="en-US"/>
        </w:rPr>
        <w:t>T</w:t>
      </w:r>
      <w:r>
        <w:rPr>
          <w:rFonts w:eastAsiaTheme="minorEastAsia"/>
          <w:iCs/>
        </w:rPr>
        <w:t xml:space="preserve"> е крайната стъпка</w:t>
      </w:r>
      <w:r w:rsidR="00B06A6E">
        <w:rPr>
          <w:rFonts w:eastAsiaTheme="minorEastAsia"/>
          <w:iCs/>
        </w:rPr>
        <w:t xml:space="preserve"> в поредицата, наричана </w:t>
      </w:r>
      <w:r w:rsidRPr="00F46B8D">
        <w:rPr>
          <w:rFonts w:eastAsiaTheme="minorEastAsia"/>
          <w:b/>
          <w:bCs/>
          <w:iCs/>
        </w:rPr>
        <w:t>епизод</w:t>
      </w:r>
      <w:r>
        <w:rPr>
          <w:rFonts w:eastAsiaTheme="minorEastAsia"/>
          <w:iCs/>
        </w:rPr>
        <w:t>.</w:t>
      </w:r>
      <w:r w:rsidR="006751CE">
        <w:rPr>
          <w:rFonts w:eastAsiaTheme="minorEastAsia"/>
          <w:iCs/>
        </w:rPr>
        <w:t xml:space="preserve"> Епизодът приключва с успех или неуспех в зависимост от играта.</w:t>
      </w:r>
      <w:r w:rsidR="00E7103E">
        <w:rPr>
          <w:rFonts w:eastAsiaTheme="minorEastAsia"/>
          <w:iCs/>
        </w:rPr>
        <w:t xml:space="preserve"> Епизодите са независими един от друг и всеки епизод стартира независимо от това дали предшестващият го е приключил с успех или неуспех.</w:t>
      </w:r>
      <w:r w:rsidR="00F1555F">
        <w:rPr>
          <w:rFonts w:eastAsiaTheme="minorEastAsia"/>
          <w:iCs/>
        </w:rPr>
        <w:t xml:space="preserve"> </w:t>
      </w:r>
    </w:p>
    <w:p w14:paraId="6475A066" w14:textId="33033015" w:rsidR="00426B20" w:rsidRDefault="00426B20" w:rsidP="00426B20">
      <w:r>
        <w:t>На следващата фигура е представено схематично как изглежда един епизод на в</w:t>
      </w:r>
      <w:r w:rsidRPr="00426B20">
        <w:t xml:space="preserve">заимодействие между агент и среда </w:t>
      </w:r>
      <w:r>
        <w:t xml:space="preserve">разгънат по време, нарастващо от ляво надясно. Кръговете са състоянията, определяни от средата и бидейки в едно състояние, агентът трябва да определи следващото действие </w:t>
      </w:r>
      <w:r w:rsidR="00E83171">
        <w:rPr>
          <w:lang w:val="en-US"/>
        </w:rPr>
        <w:t>A</w:t>
      </w:r>
      <w:r w:rsidR="00E83171" w:rsidRPr="00E83171">
        <w:t xml:space="preserve"> </w:t>
      </w:r>
      <w:r>
        <w:t>(</w:t>
      </w:r>
      <w:r>
        <w:rPr>
          <w:lang w:val="en-US"/>
        </w:rPr>
        <w:t>action</w:t>
      </w:r>
      <w:r w:rsidRPr="00426B20">
        <w:t>)</w:t>
      </w:r>
      <w:r>
        <w:t xml:space="preserve">. </w:t>
      </w:r>
    </w:p>
    <w:p w14:paraId="0F976058" w14:textId="77777777" w:rsidR="00426B20" w:rsidRDefault="00426B20" w:rsidP="00426B20">
      <w:r w:rsidRPr="004437EB">
        <w:rPr>
          <w:noProof/>
          <w:lang w:val="en-GB" w:eastAsia="en-GB"/>
        </w:rPr>
        <w:drawing>
          <wp:inline distT="0" distB="0" distL="0" distR="0" wp14:anchorId="6BEEB2B4" wp14:editId="3F4A91C3">
            <wp:extent cx="5731510" cy="551815"/>
            <wp:effectExtent l="0" t="0" r="2540" b="635"/>
            <wp:docPr id="259796253" name="Picture 259796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CA0A" w14:textId="77777777" w:rsidR="00426B20" w:rsidRDefault="00426B20" w:rsidP="00426B20">
      <w:pPr>
        <w:pStyle w:val="Quote"/>
      </w:pPr>
      <w:r>
        <w:t xml:space="preserve">Фиг.5.1.2 Примерен епизод, вж. </w:t>
      </w:r>
      <w:r w:rsidRPr="009C1676">
        <w:t>[1]</w:t>
      </w:r>
      <w:r>
        <w:t xml:space="preserve"> глава 6.4</w:t>
      </w:r>
    </w:p>
    <w:p w14:paraId="099CEE7B" w14:textId="77777777" w:rsidR="00426B20" w:rsidRDefault="00426B20" w:rsidP="00A0704F">
      <w:pPr>
        <w:rPr>
          <w:rFonts w:eastAsiaTheme="minorEastAsia"/>
          <w:iCs/>
        </w:rPr>
      </w:pPr>
    </w:p>
    <w:p w14:paraId="14FA9964" w14:textId="3DEBECF1" w:rsidR="003B1016" w:rsidRDefault="00F1555F" w:rsidP="00A0704F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Времето за приключване на епизод, </w:t>
      </w:r>
      <w:r>
        <w:rPr>
          <w:rFonts w:eastAsiaTheme="minorEastAsia"/>
          <w:iCs/>
          <w:lang w:val="en-US"/>
        </w:rPr>
        <w:t>T</w:t>
      </w:r>
      <w:r w:rsidRPr="00F1555F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е случайна променлива и варира </w:t>
      </w:r>
      <w:r w:rsidR="00161637">
        <w:rPr>
          <w:rFonts w:eastAsiaTheme="minorEastAsia"/>
          <w:iCs/>
        </w:rPr>
        <w:t>за всеки</w:t>
      </w:r>
      <w:r>
        <w:rPr>
          <w:rFonts w:eastAsiaTheme="minorEastAsia"/>
          <w:iCs/>
        </w:rPr>
        <w:t xml:space="preserve"> епизод</w:t>
      </w:r>
      <w:r w:rsidR="00161637">
        <w:rPr>
          <w:rFonts w:eastAsiaTheme="minorEastAsia"/>
          <w:iCs/>
        </w:rPr>
        <w:t xml:space="preserve"> различно</w:t>
      </w:r>
      <w:r>
        <w:rPr>
          <w:rFonts w:eastAsiaTheme="minorEastAsia"/>
          <w:iCs/>
        </w:rPr>
        <w:t xml:space="preserve">. За случаите </w:t>
      </w:r>
      <w:r w:rsidR="003E04E0">
        <w:rPr>
          <w:rFonts w:eastAsiaTheme="minorEastAsia"/>
          <w:iCs/>
        </w:rPr>
        <w:t>на</w:t>
      </w:r>
      <w:r>
        <w:rPr>
          <w:rFonts w:eastAsiaTheme="minorEastAsia"/>
          <w:iCs/>
        </w:rPr>
        <w:t xml:space="preserve"> процеси</w:t>
      </w:r>
      <w:r w:rsidR="003E04E0">
        <w:rPr>
          <w:rFonts w:eastAsiaTheme="minorEastAsia"/>
          <w:iCs/>
        </w:rPr>
        <w:t xml:space="preserve"> без фиксиран краен момент</w:t>
      </w:r>
      <w:r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T</m:t>
        </m:r>
        <m:r>
          <w:rPr>
            <w:rFonts w:ascii="Cambria Math" w:eastAsiaTheme="minorEastAsia" w:hAnsi="Cambria Math"/>
          </w:rPr>
          <m:t>=∞</m:t>
        </m:r>
      </m:oMath>
      <w:r>
        <w:rPr>
          <w:rFonts w:eastAsiaTheme="minorEastAsia"/>
          <w:iCs/>
        </w:rPr>
        <w:t xml:space="preserve"> формулировката за </w:t>
      </w:r>
      <w:r>
        <w:rPr>
          <w:rFonts w:eastAsiaTheme="minorEastAsia"/>
          <w:iCs/>
          <w:lang w:val="en-US"/>
        </w:rPr>
        <w:t>G</w:t>
      </w:r>
      <w:r w:rsidRPr="00F1555F">
        <w:rPr>
          <w:rFonts w:eastAsiaTheme="minorEastAsia"/>
          <w:iCs/>
          <w:vertAlign w:val="subscript"/>
          <w:lang w:val="en-US"/>
        </w:rPr>
        <w:t>t</w:t>
      </w:r>
      <w:r w:rsidRPr="00F1555F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става неподходяща ,тъй като функцията, която </w:t>
      </w:r>
      <w:r w:rsidR="003E04E0">
        <w:rPr>
          <w:rFonts w:eastAsiaTheme="minorEastAsia"/>
          <w:iCs/>
        </w:rPr>
        <w:t>трябва</w:t>
      </w:r>
      <w:r>
        <w:rPr>
          <w:rFonts w:eastAsiaTheme="minorEastAsia"/>
          <w:iCs/>
        </w:rPr>
        <w:t xml:space="preserve"> да </w:t>
      </w:r>
      <w:r w:rsidR="003E04E0">
        <w:rPr>
          <w:rFonts w:eastAsiaTheme="minorEastAsia"/>
          <w:iCs/>
        </w:rPr>
        <w:t xml:space="preserve">се </w:t>
      </w:r>
      <w:r>
        <w:rPr>
          <w:rFonts w:eastAsiaTheme="minorEastAsia"/>
          <w:iCs/>
        </w:rPr>
        <w:t xml:space="preserve">максимизира става безкрайност. Поради това в теорията на реинфорсмънт обучението се въвежда </w:t>
      </w:r>
      <w:r w:rsidR="003E04E0">
        <w:rPr>
          <w:rFonts w:eastAsiaTheme="minorEastAsia"/>
          <w:iCs/>
        </w:rPr>
        <w:t xml:space="preserve">т. нар. </w:t>
      </w:r>
      <w:r w:rsidR="003E04E0">
        <w:rPr>
          <w:rFonts w:eastAsiaTheme="minorEastAsia"/>
          <w:iCs/>
          <w:lang w:val="en-US"/>
        </w:rPr>
        <w:t>discount</w:t>
      </w:r>
      <w:r w:rsidR="003E04E0" w:rsidRPr="00E1427C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фактор</w:t>
      </w:r>
      <w:r w:rsidR="003E04E0">
        <w:rPr>
          <w:rFonts w:eastAsiaTheme="minorEastAsia"/>
          <w:iCs/>
        </w:rPr>
        <w:t xml:space="preserve"> </w:t>
      </w:r>
      <w:r w:rsidR="003E04E0">
        <w:rPr>
          <w:rFonts w:eastAsiaTheme="minorEastAsia" w:cs="Times New Roman"/>
          <w:iCs/>
        </w:rPr>
        <w:t>γ</w:t>
      </w:r>
      <w:r w:rsidR="00813008">
        <w:rPr>
          <w:rFonts w:eastAsiaTheme="minorEastAsia"/>
          <w:iCs/>
        </w:rPr>
        <w:t>:</w:t>
      </w:r>
      <w:r>
        <w:rPr>
          <w:rFonts w:eastAsiaTheme="minorEastAsia"/>
          <w:iCs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083"/>
      </w:tblGrid>
      <w:tr w:rsidR="002F28D1" w14:paraId="219140B7" w14:textId="77777777" w:rsidTr="002F28D1">
        <w:tc>
          <w:tcPr>
            <w:tcW w:w="7933" w:type="dxa"/>
          </w:tcPr>
          <w:p w14:paraId="586D550A" w14:textId="3BACF95C" w:rsidR="002F28D1" w:rsidRDefault="00000000" w:rsidP="00A0704F">
            <w:pPr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=</m:t>
                    </m:r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+ γR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 xml:space="preserve">+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t+3</m:t>
                    </m:r>
                  </m:sub>
                </m:sSub>
                <m:r>
                  <w:rPr>
                    <w:rFonts w:ascii="Cambria Math" w:hAnsi="Cambria Math"/>
                  </w:rPr>
                  <m:t>+…=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k=0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∞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t+k+1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1083" w:type="dxa"/>
            <w:vAlign w:val="center"/>
          </w:tcPr>
          <w:p w14:paraId="75643D51" w14:textId="0B8608F1" w:rsidR="002F28D1" w:rsidRDefault="002F28D1" w:rsidP="002F28D1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(5.2)</w:t>
            </w:r>
          </w:p>
        </w:tc>
      </w:tr>
    </w:tbl>
    <w:p w14:paraId="53700B9F" w14:textId="4BF10D1E" w:rsidR="00813008" w:rsidRDefault="00813008" w:rsidP="00A0704F">
      <w:pPr>
        <w:rPr>
          <w:rFonts w:eastAsiaTheme="minorEastAsia"/>
          <w:iCs/>
          <w:vertAlign w:val="subscript"/>
        </w:rPr>
      </w:pPr>
      <w:r>
        <w:rPr>
          <w:rFonts w:eastAsiaTheme="minorEastAsia"/>
          <w:iCs/>
        </w:rPr>
        <w:t xml:space="preserve">Където </w:t>
      </w:r>
      <m:oMath>
        <m:r>
          <m:rPr>
            <m:sty m:val="p"/>
          </m:rPr>
          <w:rPr>
            <w:rFonts w:ascii="Cambria Math" w:eastAsiaTheme="minorEastAsia" w:hAnsi="Cambria Math" w:cs="Times New Roman"/>
          </w:rPr>
          <m:t>γ</m:t>
        </m:r>
        <m:r>
          <w:rPr>
            <w:rFonts w:ascii="Cambria Math" w:eastAsiaTheme="minorEastAsia" w:hAnsi="Cambria Math" w:cs="Times New Roman"/>
          </w:rPr>
          <m:t>∈[0,1]</m:t>
        </m:r>
      </m:oMath>
      <w:r>
        <w:rPr>
          <w:rFonts w:eastAsiaTheme="minorEastAsia"/>
          <w:iCs/>
        </w:rPr>
        <w:t>.</w:t>
      </w:r>
      <w:r w:rsidR="00E33BDD">
        <w:rPr>
          <w:rFonts w:eastAsiaTheme="minorEastAsia"/>
          <w:iCs/>
        </w:rPr>
        <w:t xml:space="preserve"> Смисълът е, че награда, получена </w:t>
      </w:r>
      <w:r w:rsidR="00E33BDD">
        <w:rPr>
          <w:rFonts w:eastAsiaTheme="minorEastAsia"/>
          <w:iCs/>
          <w:lang w:val="en-US"/>
        </w:rPr>
        <w:t>k</w:t>
      </w:r>
      <w:r w:rsidR="00E33BDD">
        <w:rPr>
          <w:rFonts w:eastAsiaTheme="minorEastAsia"/>
          <w:iCs/>
        </w:rPr>
        <w:t xml:space="preserve"> стъпки в бъдещето ще си струва толкова колкото и награда получена веднага умножена с </w:t>
      </w:r>
      <w:r w:rsidR="00E33BDD">
        <w:rPr>
          <w:rFonts w:eastAsiaTheme="minorEastAsia" w:cs="Times New Roman"/>
          <w:iCs/>
        </w:rPr>
        <w:t>γ</w:t>
      </w:r>
      <w:r w:rsidR="00E33BDD" w:rsidRPr="00E33BDD">
        <w:rPr>
          <w:rFonts w:eastAsiaTheme="minorEastAsia"/>
          <w:iCs/>
          <w:vertAlign w:val="superscript"/>
          <w:lang w:val="en-US"/>
        </w:rPr>
        <w:t>k</w:t>
      </w:r>
      <w:r w:rsidR="00E33BDD" w:rsidRPr="00E33BDD">
        <w:rPr>
          <w:rFonts w:eastAsiaTheme="minorEastAsia"/>
          <w:iCs/>
          <w:vertAlign w:val="superscript"/>
        </w:rPr>
        <w:t>-1</w:t>
      </w:r>
      <w:r w:rsidR="00E33BDD" w:rsidRPr="00E33BDD">
        <w:rPr>
          <w:rFonts w:eastAsiaTheme="minorEastAsia"/>
          <w:iCs/>
          <w:vertAlign w:val="subscript"/>
        </w:rPr>
        <w:t xml:space="preserve">. </w:t>
      </w:r>
    </w:p>
    <w:p w14:paraId="09BBD0C7" w14:textId="6D695E8C" w:rsidR="00DE5488" w:rsidRDefault="00DE5488" w:rsidP="00A0704F">
      <w:pPr>
        <w:rPr>
          <w:rFonts w:eastAsiaTheme="minorEastAsia" w:cs="Times New Roman"/>
          <w:iCs/>
        </w:rPr>
      </w:pPr>
      <w:r>
        <w:rPr>
          <w:rFonts w:eastAsiaTheme="minorEastAsia"/>
          <w:iCs/>
        </w:rPr>
        <w:t>Всички алгоритми за реинфорсмънт обучение включват част за апроксимация на функции-стойност</w:t>
      </w:r>
      <w:r w:rsidR="00FC1D9F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(</w:t>
      </w:r>
      <w:r>
        <w:rPr>
          <w:rFonts w:eastAsiaTheme="minorEastAsia"/>
          <w:iCs/>
          <w:lang w:val="en-US"/>
        </w:rPr>
        <w:t>value</w:t>
      </w:r>
      <w:r w:rsidRPr="00DE5488">
        <w:rPr>
          <w:rFonts w:eastAsiaTheme="minorEastAsia"/>
          <w:iCs/>
        </w:rPr>
        <w:t xml:space="preserve"> </w:t>
      </w:r>
      <w:r>
        <w:rPr>
          <w:rFonts w:eastAsiaTheme="minorEastAsia"/>
          <w:iCs/>
          <w:lang w:val="en-US"/>
        </w:rPr>
        <w:t>functions</w:t>
      </w:r>
      <w:r>
        <w:rPr>
          <w:rFonts w:eastAsiaTheme="minorEastAsia"/>
          <w:iCs/>
        </w:rPr>
        <w:t xml:space="preserve">) – функции на състоянието или на двойка състояние-действие, която ни казва колко добре е агентът да се намира в дадено състояние (или до колко е добро дадено действие, когато агентът е в определено състояние). Терминът „до </w:t>
      </w:r>
      <w:r>
        <w:rPr>
          <w:rFonts w:eastAsiaTheme="minorEastAsia"/>
          <w:iCs/>
        </w:rPr>
        <w:lastRenderedPageBreak/>
        <w:t xml:space="preserve">колко е добро“ се свежда до очакваната награда. Тези функции-стойност са дефинирани от определено поведение на агента, </w:t>
      </w:r>
      <w:r w:rsidR="00FC1D9F">
        <w:rPr>
          <w:rFonts w:eastAsiaTheme="minorEastAsia"/>
          <w:iCs/>
        </w:rPr>
        <w:t>наричано</w:t>
      </w:r>
      <w:r>
        <w:rPr>
          <w:rFonts w:eastAsiaTheme="minorEastAsia"/>
          <w:iCs/>
        </w:rPr>
        <w:t xml:space="preserve"> политика</w:t>
      </w:r>
      <w:r w:rsidR="00FC1D9F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(</w:t>
      </w:r>
      <w:r>
        <w:rPr>
          <w:rFonts w:eastAsiaTheme="minorEastAsia"/>
          <w:iCs/>
          <w:lang w:val="en-US"/>
        </w:rPr>
        <w:t>policy</w:t>
      </w:r>
      <w:r w:rsidRPr="00DE5488">
        <w:rPr>
          <w:rFonts w:eastAsiaTheme="minorEastAsia"/>
          <w:iCs/>
        </w:rPr>
        <w:t>)</w:t>
      </w:r>
      <w:r w:rsidR="009F5A92">
        <w:rPr>
          <w:rFonts w:eastAsiaTheme="minorEastAsia"/>
          <w:iCs/>
        </w:rPr>
        <w:t xml:space="preserve"> и </w:t>
      </w:r>
      <w:r w:rsidR="00FC1D9F">
        <w:rPr>
          <w:rFonts w:eastAsiaTheme="minorEastAsia"/>
          <w:iCs/>
        </w:rPr>
        <w:t>о</w:t>
      </w:r>
      <w:r w:rsidR="00F01B42">
        <w:rPr>
          <w:rFonts w:eastAsiaTheme="minorEastAsia"/>
          <w:iCs/>
        </w:rPr>
        <w:t>значавано</w:t>
      </w:r>
      <w:r w:rsidR="00FC1D9F">
        <w:rPr>
          <w:rFonts w:eastAsiaTheme="minorEastAsia"/>
          <w:iCs/>
        </w:rPr>
        <w:t xml:space="preserve"> </w:t>
      </w:r>
      <w:r w:rsidR="009F5A92">
        <w:rPr>
          <w:rFonts w:eastAsiaTheme="minorEastAsia"/>
          <w:iCs/>
        </w:rPr>
        <w:t xml:space="preserve">с </w:t>
      </w:r>
      <w:r w:rsidR="009F5A92">
        <w:rPr>
          <w:rFonts w:eastAsiaTheme="minorEastAsia" w:cs="Times New Roman"/>
          <w:iCs/>
        </w:rPr>
        <w:t>π</w:t>
      </w:r>
      <w:r w:rsidRPr="00DE5488">
        <w:rPr>
          <w:rFonts w:eastAsiaTheme="minorEastAsia"/>
          <w:iCs/>
        </w:rPr>
        <w:t xml:space="preserve">. </w:t>
      </w:r>
      <w:r>
        <w:rPr>
          <w:rFonts w:eastAsiaTheme="minorEastAsia"/>
          <w:iCs/>
        </w:rPr>
        <w:t>По</w:t>
      </w:r>
      <w:r w:rsidR="00FC1D9F">
        <w:rPr>
          <w:rFonts w:eastAsiaTheme="minorEastAsia"/>
          <w:iCs/>
        </w:rPr>
        <w:t>-</w:t>
      </w:r>
      <w:r>
        <w:rPr>
          <w:rFonts w:eastAsiaTheme="minorEastAsia"/>
          <w:iCs/>
        </w:rPr>
        <w:t xml:space="preserve">формално политиката е съответствие между състояние и вероятност да се избере дадено действие от агента. Ако агентът следва политика </w:t>
      </w:r>
      <w:r>
        <w:rPr>
          <w:rFonts w:eastAsiaTheme="minorEastAsia" w:cs="Times New Roman"/>
          <w:iCs/>
        </w:rPr>
        <w:t>π</w:t>
      </w:r>
      <w:r>
        <w:rPr>
          <w:rFonts w:eastAsiaTheme="minorEastAsia"/>
          <w:iCs/>
        </w:rPr>
        <w:t xml:space="preserve"> във време </w:t>
      </w:r>
      <w:r>
        <w:rPr>
          <w:rFonts w:eastAsiaTheme="minorEastAsia"/>
          <w:iCs/>
          <w:lang w:val="en-US"/>
        </w:rPr>
        <w:t>t</w:t>
      </w:r>
      <w:r>
        <w:rPr>
          <w:rFonts w:eastAsiaTheme="minorEastAsia"/>
          <w:iCs/>
        </w:rPr>
        <w:t xml:space="preserve"> </w:t>
      </w:r>
      <w:r w:rsidR="00D04EF5">
        <w:rPr>
          <w:rFonts w:eastAsiaTheme="minorEastAsia"/>
          <w:iCs/>
        </w:rPr>
        <w:t xml:space="preserve">, тогава </w:t>
      </w:r>
      <w:r w:rsidR="00D04EF5">
        <w:rPr>
          <w:rFonts w:eastAsiaTheme="minorEastAsia" w:cs="Times New Roman"/>
          <w:iCs/>
        </w:rPr>
        <w:t>π</w:t>
      </w:r>
      <w:r w:rsidR="00D04EF5">
        <w:rPr>
          <w:rFonts w:eastAsiaTheme="minorEastAsia"/>
          <w:iCs/>
        </w:rPr>
        <w:t>(</w:t>
      </w:r>
      <w:r w:rsidR="00D04EF5">
        <w:rPr>
          <w:rFonts w:eastAsiaTheme="minorEastAsia"/>
          <w:iCs/>
          <w:lang w:val="en-US"/>
        </w:rPr>
        <w:t>a</w:t>
      </w:r>
      <w:r w:rsidR="00D04EF5" w:rsidRPr="00D04EF5">
        <w:rPr>
          <w:rFonts w:eastAsiaTheme="minorEastAsia"/>
          <w:iCs/>
        </w:rPr>
        <w:t>|</w:t>
      </w:r>
      <w:r w:rsidR="00D04EF5">
        <w:rPr>
          <w:rFonts w:eastAsiaTheme="minorEastAsia"/>
          <w:iCs/>
          <w:lang w:val="en-US"/>
        </w:rPr>
        <w:t>s</w:t>
      </w:r>
      <w:r w:rsidR="00D04EF5" w:rsidRPr="00D04EF5">
        <w:rPr>
          <w:rFonts w:eastAsiaTheme="minorEastAsia"/>
          <w:iCs/>
        </w:rPr>
        <w:t xml:space="preserve">) </w:t>
      </w:r>
      <w:r w:rsidR="00D04EF5">
        <w:rPr>
          <w:rFonts w:eastAsiaTheme="minorEastAsia"/>
          <w:iCs/>
        </w:rPr>
        <w:t xml:space="preserve">е вероятността </w:t>
      </w:r>
      <w:r w:rsidR="00D04EF5">
        <w:rPr>
          <w:rFonts w:eastAsiaTheme="minorEastAsia"/>
          <w:iCs/>
          <w:lang w:val="en-US"/>
        </w:rPr>
        <w:t>A</w:t>
      </w:r>
      <w:r w:rsidR="00D04EF5" w:rsidRPr="00D04EF5">
        <w:rPr>
          <w:rFonts w:eastAsiaTheme="minorEastAsia"/>
          <w:iCs/>
          <w:vertAlign w:val="subscript"/>
          <w:lang w:val="en-US"/>
        </w:rPr>
        <w:t>t</w:t>
      </w:r>
      <w:r w:rsidR="00D04EF5" w:rsidRPr="00D04EF5">
        <w:rPr>
          <w:rFonts w:eastAsiaTheme="minorEastAsia"/>
          <w:iCs/>
        </w:rPr>
        <w:t>=</w:t>
      </w:r>
      <w:r w:rsidR="00D04EF5">
        <w:rPr>
          <w:rFonts w:eastAsiaTheme="minorEastAsia"/>
          <w:iCs/>
          <w:lang w:val="en-US"/>
        </w:rPr>
        <w:t>a</w:t>
      </w:r>
      <w:r w:rsidR="00D04EF5" w:rsidRPr="00D04EF5">
        <w:rPr>
          <w:rFonts w:eastAsiaTheme="minorEastAsia"/>
          <w:iCs/>
        </w:rPr>
        <w:t xml:space="preserve"> </w:t>
      </w:r>
      <w:r w:rsidR="00D04EF5">
        <w:rPr>
          <w:rFonts w:eastAsiaTheme="minorEastAsia"/>
          <w:iCs/>
        </w:rPr>
        <w:t xml:space="preserve">при </w:t>
      </w:r>
      <w:r w:rsidR="00D04EF5">
        <w:rPr>
          <w:rFonts w:eastAsiaTheme="minorEastAsia"/>
          <w:iCs/>
          <w:lang w:val="en-US"/>
        </w:rPr>
        <w:t>S</w:t>
      </w:r>
      <w:r w:rsidR="00D04EF5" w:rsidRPr="00D04EF5">
        <w:rPr>
          <w:rFonts w:eastAsiaTheme="minorEastAsia"/>
          <w:iCs/>
          <w:vertAlign w:val="subscript"/>
          <w:lang w:val="en-US"/>
        </w:rPr>
        <w:t>t</w:t>
      </w:r>
      <w:r w:rsidR="00D04EF5" w:rsidRPr="00D04EF5">
        <w:rPr>
          <w:rFonts w:eastAsiaTheme="minorEastAsia"/>
          <w:iCs/>
        </w:rPr>
        <w:t>=</w:t>
      </w:r>
      <w:r w:rsidR="00D04EF5">
        <w:rPr>
          <w:rFonts w:eastAsiaTheme="minorEastAsia"/>
          <w:iCs/>
          <w:lang w:val="en-US"/>
        </w:rPr>
        <w:t>s</w:t>
      </w:r>
      <w:r w:rsidR="00D04EF5" w:rsidRPr="00D04EF5">
        <w:rPr>
          <w:rFonts w:eastAsiaTheme="minorEastAsia"/>
          <w:iCs/>
        </w:rPr>
        <w:t xml:space="preserve">. </w:t>
      </w:r>
      <w:r w:rsidR="00D04EF5">
        <w:rPr>
          <w:rFonts w:eastAsiaTheme="minorEastAsia"/>
          <w:iCs/>
        </w:rPr>
        <w:t>Знакът „</w:t>
      </w:r>
      <w:r w:rsidR="00D04EF5" w:rsidRPr="00D04EF5">
        <w:rPr>
          <w:rFonts w:eastAsiaTheme="minorEastAsia"/>
          <w:iCs/>
        </w:rPr>
        <w:t>|</w:t>
      </w:r>
      <w:r w:rsidR="00D04EF5">
        <w:rPr>
          <w:rFonts w:eastAsiaTheme="minorEastAsia"/>
          <w:iCs/>
        </w:rPr>
        <w:t xml:space="preserve">“ във функцията </w:t>
      </w:r>
      <w:r w:rsidR="00D04EF5">
        <w:rPr>
          <w:rFonts w:eastAsiaTheme="minorEastAsia" w:cs="Times New Roman"/>
          <w:iCs/>
        </w:rPr>
        <w:t>π</w:t>
      </w:r>
      <w:r w:rsidR="00D04EF5">
        <w:rPr>
          <w:rFonts w:eastAsiaTheme="minorEastAsia"/>
          <w:iCs/>
        </w:rPr>
        <w:t>(</w:t>
      </w:r>
      <w:r w:rsidR="00D04EF5">
        <w:rPr>
          <w:rFonts w:eastAsiaTheme="minorEastAsia"/>
          <w:iCs/>
          <w:lang w:val="en-US"/>
        </w:rPr>
        <w:t>a</w:t>
      </w:r>
      <w:r w:rsidR="00D04EF5" w:rsidRPr="00D04EF5">
        <w:rPr>
          <w:rFonts w:eastAsiaTheme="minorEastAsia"/>
          <w:iCs/>
        </w:rPr>
        <w:t>|</w:t>
      </w:r>
      <w:r w:rsidR="00D04EF5">
        <w:rPr>
          <w:rFonts w:eastAsiaTheme="minorEastAsia"/>
          <w:iCs/>
          <w:lang w:val="en-US"/>
        </w:rPr>
        <w:t>s</w:t>
      </w:r>
      <w:r w:rsidR="00D04EF5" w:rsidRPr="00D04EF5">
        <w:rPr>
          <w:rFonts w:eastAsiaTheme="minorEastAsia"/>
          <w:iCs/>
        </w:rPr>
        <w:t>)</w:t>
      </w:r>
      <w:r w:rsidR="00D04EF5">
        <w:rPr>
          <w:rFonts w:eastAsiaTheme="minorEastAsia"/>
          <w:iCs/>
        </w:rPr>
        <w:t xml:space="preserve"> определя вероятностно разпределение върху </w:t>
      </w:r>
      <m:oMath>
        <m:r>
          <m:rPr>
            <m:scr m:val="script"/>
          </m:rPr>
          <w:rPr>
            <w:rFonts w:ascii="Cambria Math" w:eastAsiaTheme="minorEastAsia" w:hAnsi="Cambria Math"/>
          </w:rPr>
          <m:t>а∈A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s</m:t>
            </m:r>
          </m:e>
        </m:d>
        <m:r>
          <w:rPr>
            <w:rFonts w:ascii="Cambria Math" w:eastAsiaTheme="minorEastAsia" w:hAnsi="Cambria Math"/>
          </w:rPr>
          <m:t xml:space="preserve"> </m:t>
        </m:r>
      </m:oMath>
      <w:r w:rsidR="00D04EF5" w:rsidRPr="00D04EF5">
        <w:rPr>
          <w:rFonts w:eastAsiaTheme="minorEastAsia"/>
          <w:iCs/>
        </w:rPr>
        <w:t>за</w:t>
      </w:r>
      <w:r w:rsidR="00D04EF5">
        <w:rPr>
          <w:rFonts w:eastAsiaTheme="minorEastAsia"/>
          <w:iCs/>
        </w:rPr>
        <w:t xml:space="preserve"> всяко </w:t>
      </w:r>
      <m:oMath>
        <m:r>
          <w:rPr>
            <w:rFonts w:ascii="Cambria Math" w:eastAsiaTheme="minorEastAsia" w:hAnsi="Cambria Math"/>
            <w:lang w:val="en-US"/>
          </w:rPr>
          <m:t>s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∈S </m:t>
        </m:r>
      </m:oMath>
      <w:r w:rsidR="00D04EF5" w:rsidRPr="00D04EF5">
        <w:rPr>
          <w:rFonts w:eastAsiaTheme="minorEastAsia"/>
          <w:iCs/>
        </w:rPr>
        <w:t>.</w:t>
      </w:r>
      <w:r w:rsidR="000703B3" w:rsidRPr="000703B3">
        <w:rPr>
          <w:rFonts w:eastAsiaTheme="minorEastAsia"/>
          <w:iCs/>
        </w:rPr>
        <w:t xml:space="preserve"> </w:t>
      </w:r>
      <w:r w:rsidR="000703B3">
        <w:rPr>
          <w:rFonts w:eastAsiaTheme="minorEastAsia"/>
          <w:iCs/>
        </w:rPr>
        <w:t xml:space="preserve">Реинфорсмънт обучението определя как да се измени политиката </w:t>
      </w:r>
      <w:r w:rsidR="00D2129B">
        <w:rPr>
          <w:rFonts w:eastAsiaTheme="minorEastAsia" w:cs="Times New Roman"/>
          <w:iCs/>
        </w:rPr>
        <w:t>на агента в зависимост от резултата от натрупания опит.</w:t>
      </w:r>
    </w:p>
    <w:p w14:paraId="5A70A4EB" w14:textId="10A9E769" w:rsidR="00847A78" w:rsidRDefault="00847A78" w:rsidP="00847A78">
      <w:r>
        <w:t xml:space="preserve">Функцията-стойност за дадено състояние </w:t>
      </w:r>
      <w:r>
        <w:rPr>
          <w:lang w:val="en-US"/>
        </w:rPr>
        <w:t>s</w:t>
      </w:r>
      <w:r>
        <w:t xml:space="preserve"> при дадена политика </w:t>
      </w:r>
      <w:r>
        <w:sym w:font="Symbol" w:char="F070"/>
      </w:r>
      <w:r>
        <w:t xml:space="preserve"> </w:t>
      </w:r>
      <w:r w:rsidR="00F01B42">
        <w:t>се означава</w:t>
      </w:r>
      <w:r>
        <w:t xml:space="preserve"> като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υ</m:t>
            </m:r>
          </m:e>
          <m:sub>
            <m:r>
              <w:rPr>
                <w:rFonts w:ascii="Cambria Math" w:hAnsi="Cambria Math"/>
                <w:lang w:val="en-US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s</m:t>
            </m:r>
          </m:e>
        </m:d>
      </m:oMath>
      <w:r>
        <w:t xml:space="preserve"> и е очакваната награда, когато </w:t>
      </w:r>
      <w:r w:rsidR="00F01B42">
        <w:t xml:space="preserve">агентът </w:t>
      </w:r>
      <w:r>
        <w:t xml:space="preserve">стартира от състояние </w:t>
      </w:r>
      <w:r>
        <w:rPr>
          <w:lang w:val="en-US"/>
        </w:rPr>
        <w:t>s</w:t>
      </w:r>
      <w:r w:rsidRPr="00847A78">
        <w:t xml:space="preserve"> </w:t>
      </w:r>
      <w:r>
        <w:t xml:space="preserve">и следва политиката  </w:t>
      </w:r>
      <w:r>
        <w:sym w:font="Symbol" w:char="F070"/>
      </w:r>
      <w:r>
        <w:t xml:space="preserve">. За марковски процес </w:t>
      </w:r>
      <w:r w:rsidRPr="00847A78">
        <w:t>(</w:t>
      </w:r>
      <w:r>
        <w:rPr>
          <w:lang w:val="en-US"/>
        </w:rPr>
        <w:t>MDP</w:t>
      </w:r>
      <w:r w:rsidR="009F5A92">
        <w:t xml:space="preserve">, </w:t>
      </w:r>
      <w:r w:rsidR="009F5A92">
        <w:rPr>
          <w:lang w:val="en-US"/>
        </w:rPr>
        <w:t>Markov</w:t>
      </w:r>
      <w:r w:rsidR="009F5A92" w:rsidRPr="009F5A92">
        <w:t xml:space="preserve"> </w:t>
      </w:r>
      <w:r w:rsidR="009F5A92">
        <w:rPr>
          <w:lang w:val="en-US"/>
        </w:rPr>
        <w:t>Decision</w:t>
      </w:r>
      <w:r w:rsidR="009F5A92" w:rsidRPr="009F5A92">
        <w:t xml:space="preserve"> </w:t>
      </w:r>
      <w:r w:rsidR="009F5A92">
        <w:rPr>
          <w:lang w:val="en-US"/>
        </w:rPr>
        <w:t>Process</w:t>
      </w:r>
      <w:r w:rsidRPr="00847A78">
        <w:t>)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υ</m:t>
            </m:r>
          </m:e>
          <m:sub>
            <m:r>
              <w:rPr>
                <w:rFonts w:ascii="Cambria Math" w:hAnsi="Cambria Math"/>
                <w:lang w:val="en-US"/>
              </w:rPr>
              <m:t>π</m:t>
            </m:r>
          </m:sub>
        </m:sSub>
      </m:oMath>
      <w:r>
        <w:rPr>
          <w:rFonts w:eastAsiaTheme="minorEastAsia"/>
        </w:rPr>
        <w:t xml:space="preserve"> </w:t>
      </w:r>
      <w:r w:rsidR="00F01B42">
        <w:rPr>
          <w:rFonts w:eastAsiaTheme="minorEastAsia"/>
        </w:rPr>
        <w:t xml:space="preserve">се дефинира </w:t>
      </w:r>
      <w:r>
        <w:rPr>
          <w:rFonts w:eastAsiaTheme="minorEastAsia"/>
        </w:rPr>
        <w:t xml:space="preserve"> като</w:t>
      </w:r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75"/>
        <w:gridCol w:w="941"/>
      </w:tblGrid>
      <w:tr w:rsidR="00847A78" w14:paraId="355635F6" w14:textId="77777777" w:rsidTr="00802219">
        <w:tc>
          <w:tcPr>
            <w:tcW w:w="8075" w:type="dxa"/>
          </w:tcPr>
          <w:p w14:paraId="2E73C235" w14:textId="77777777" w:rsidR="00847A78" w:rsidRDefault="00000000" w:rsidP="00802219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s</m:t>
                    </m:r>
                  </m:e>
                </m:d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=</m:t>
                    </m:r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m:rPr>
                        <m:scr m:val="double-struck"/>
                      </m:rP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| 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m:rPr>
                        <m:scr m:val="double-struck"/>
                      </m:rP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k=0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∞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γ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t+k+1</m:t>
                            </m:r>
                          </m:sub>
                        </m:sSub>
                      </m:e>
                    </m:nary>
                    <m:r>
                      <w:rPr>
                        <w:rFonts w:ascii="Cambria Math" w:hAnsi="Cambria Math"/>
                      </w:rPr>
                      <m:t xml:space="preserve">│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, ∀s∈</m:t>
                </m:r>
                <m:r>
                  <m:rPr>
                    <m:scr m:val="script"/>
                  </m:rPr>
                  <w:rPr>
                    <w:rFonts w:ascii="Cambria Math" w:hAnsi="Cambria Math"/>
                    <w:lang w:val="en-US"/>
                  </w:rPr>
                  <m:t>S</m:t>
                </m:r>
              </m:oMath>
            </m:oMathPara>
          </w:p>
        </w:tc>
        <w:tc>
          <w:tcPr>
            <w:tcW w:w="941" w:type="dxa"/>
            <w:vAlign w:val="center"/>
          </w:tcPr>
          <w:p w14:paraId="29EE483E" w14:textId="72B539FB" w:rsidR="00847A78" w:rsidRPr="00967456" w:rsidRDefault="00847A78" w:rsidP="0080221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(5.</w:t>
            </w:r>
            <w:r w:rsidR="002F28D1">
              <w:rPr>
                <w:lang w:val="en-US"/>
              </w:rPr>
              <w:t>3</w:t>
            </w:r>
            <w:r>
              <w:rPr>
                <w:lang w:val="en-US"/>
              </w:rPr>
              <w:t>)</w:t>
            </w:r>
          </w:p>
        </w:tc>
      </w:tr>
    </w:tbl>
    <w:p w14:paraId="49577FC6" w14:textId="10EAA8F2" w:rsidR="00274266" w:rsidRDefault="00274266" w:rsidP="00847A78">
      <w:r>
        <w:t xml:space="preserve">Където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π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.</m:t>
            </m:r>
          </m:e>
        </m:d>
        <m:r>
          <w:rPr>
            <w:rFonts w:ascii="Cambria Math" w:hAnsi="Cambria Math"/>
          </w:rPr>
          <m:t xml:space="preserve"> </m:t>
        </m:r>
      </m:oMath>
      <w:r>
        <w:t xml:space="preserve">означава очакваната стойност </w:t>
      </w:r>
      <w:r w:rsidR="00F01B42">
        <w:t xml:space="preserve">на </w:t>
      </w:r>
      <w:r>
        <w:t xml:space="preserve">случайна величина, при агент който следва политика </w:t>
      </w:r>
      <w:r w:rsidR="00847A78">
        <w:t xml:space="preserve"> </w:t>
      </w:r>
      <w:r>
        <w:sym w:font="Symbol" w:char="F070"/>
      </w:r>
      <w:r w:rsidR="00F01B42">
        <w:t>, а</w:t>
      </w:r>
      <w:r>
        <w:t xml:space="preserve"> </w:t>
      </w:r>
      <w:r>
        <w:rPr>
          <w:lang w:val="en-US"/>
        </w:rPr>
        <w:t>t</w:t>
      </w:r>
      <w:r w:rsidRPr="00274266">
        <w:t xml:space="preserve"> </w:t>
      </w:r>
      <w:r>
        <w:t xml:space="preserve">е </w:t>
      </w:r>
      <w:r w:rsidR="00F01B42">
        <w:t>дискретен момент във времето</w:t>
      </w:r>
      <w:r>
        <w:t xml:space="preserve">. </w:t>
      </w:r>
      <w:r w:rsidR="00B85487">
        <w:t>Стойността на т</w:t>
      </w:r>
      <w:r>
        <w:t xml:space="preserve">ерминалното състояние е </w:t>
      </w:r>
      <w:r w:rsidR="00B85487">
        <w:t xml:space="preserve">винаги </w:t>
      </w:r>
      <w:r>
        <w:t xml:space="preserve">със </w:t>
      </w:r>
      <w:r w:rsidR="00B85487">
        <w:t xml:space="preserve">стойност нула. </w:t>
      </w:r>
      <w:r w:rsidR="00F01B42">
        <w:t xml:space="preserve">Функцията </w:t>
      </w:r>
      <w:r w:rsidR="00B85487">
        <w:rPr>
          <w:lang w:val="en-US"/>
        </w:rPr>
        <w:t>v</w:t>
      </w:r>
      <w:r w:rsidR="00B85487" w:rsidRPr="00B85487">
        <w:rPr>
          <w:rFonts w:cs="Times New Roman"/>
          <w:vertAlign w:val="subscript"/>
          <w:lang w:val="en-US"/>
        </w:rPr>
        <w:t>π</w:t>
      </w:r>
      <w:r w:rsidR="00B85487" w:rsidRPr="0011246D">
        <w:rPr>
          <w:rFonts w:cs="Times New Roman"/>
          <w:vertAlign w:val="subscript"/>
        </w:rPr>
        <w:t xml:space="preserve"> </w:t>
      </w:r>
      <w:r w:rsidR="00F01B42">
        <w:rPr>
          <w:rFonts w:cs="Times New Roman"/>
        </w:rPr>
        <w:t>се нарича</w:t>
      </w:r>
      <w:r w:rsidR="00B85487">
        <w:rPr>
          <w:rFonts w:cs="Times New Roman"/>
        </w:rPr>
        <w:t xml:space="preserve"> стойност </w:t>
      </w:r>
      <w:r w:rsidR="00F01B42">
        <w:rPr>
          <w:rFonts w:cs="Times New Roman"/>
        </w:rPr>
        <w:t xml:space="preserve">на състоянието </w:t>
      </w:r>
      <w:r w:rsidR="00B85487">
        <w:rPr>
          <w:rFonts w:cs="Times New Roman"/>
        </w:rPr>
        <w:t>(</w:t>
      </w:r>
      <w:r w:rsidR="00B85487">
        <w:rPr>
          <w:rFonts w:cs="Times New Roman"/>
          <w:lang w:val="en-US"/>
        </w:rPr>
        <w:t>state</w:t>
      </w:r>
      <w:r w:rsidR="00B85487" w:rsidRPr="0011246D">
        <w:rPr>
          <w:rFonts w:cs="Times New Roman"/>
        </w:rPr>
        <w:t>-</w:t>
      </w:r>
      <w:r w:rsidR="00B85487">
        <w:rPr>
          <w:rFonts w:cs="Times New Roman"/>
          <w:lang w:val="en-US"/>
        </w:rPr>
        <w:t>value</w:t>
      </w:r>
      <w:r w:rsidR="00B85487" w:rsidRPr="0011246D">
        <w:rPr>
          <w:rFonts w:cs="Times New Roman"/>
        </w:rPr>
        <w:t xml:space="preserve"> </w:t>
      </w:r>
      <w:r w:rsidR="00B85487">
        <w:rPr>
          <w:rFonts w:cs="Times New Roman"/>
          <w:lang w:val="en-US"/>
        </w:rPr>
        <w:t>function</w:t>
      </w:r>
      <w:r w:rsidR="00B85487" w:rsidRPr="0011246D">
        <w:rPr>
          <w:rFonts w:cs="Times New Roman"/>
        </w:rPr>
        <w:t xml:space="preserve">) </w:t>
      </w:r>
      <w:r w:rsidR="00B85487">
        <w:rPr>
          <w:rFonts w:cs="Times New Roman"/>
        </w:rPr>
        <w:t xml:space="preserve">за политика </w:t>
      </w:r>
      <w:r w:rsidR="00B85487">
        <w:sym w:font="Symbol" w:char="F070"/>
      </w:r>
      <w:r w:rsidR="00B85487">
        <w:t>.</w:t>
      </w:r>
    </w:p>
    <w:p w14:paraId="6B1C7D95" w14:textId="03D5F1B1" w:rsidR="00847A78" w:rsidRDefault="00030DE3" w:rsidP="00BE1C00">
      <w:r>
        <w:t>Аналогично се дефинир</w:t>
      </w:r>
      <w:r w:rsidR="00BE1C00">
        <w:t xml:space="preserve">а стойността, при избиране на действие </w:t>
      </w:r>
      <w:r w:rsidR="00327BCE" w:rsidRPr="00327BCE">
        <w:t>“</w:t>
      </w:r>
      <w:r w:rsidR="00BE1C00">
        <w:rPr>
          <w:lang w:val="en-US"/>
        </w:rPr>
        <w:t>a</w:t>
      </w:r>
      <w:r w:rsidR="00327BCE" w:rsidRPr="00327BCE">
        <w:t>”</w:t>
      </w:r>
      <w:r w:rsidR="00BE1C00">
        <w:t xml:space="preserve"> от състояние </w:t>
      </w:r>
      <w:r w:rsidR="00327BCE" w:rsidRPr="00327BCE">
        <w:t>“</w:t>
      </w:r>
      <w:r w:rsidR="00BE1C00">
        <w:rPr>
          <w:lang w:val="en-US"/>
        </w:rPr>
        <w:t>s</w:t>
      </w:r>
      <w:r w:rsidR="00327BCE" w:rsidRPr="00327BCE">
        <w:t>”</w:t>
      </w:r>
      <w:r w:rsidR="00BE1C00">
        <w:t xml:space="preserve">, следвайки политика </w:t>
      </w:r>
      <w:r w:rsidR="00BE1C00">
        <w:sym w:font="Symbol" w:char="F070"/>
      </w:r>
      <w:r w:rsidR="00BE1C00">
        <w:t xml:space="preserve"> ,отбелязвана като </w:t>
      </w:r>
      <w:r w:rsidR="00847A78">
        <w:rPr>
          <w:lang w:val="en-US"/>
        </w:rPr>
        <w:t>q</w:t>
      </w:r>
      <w:r w:rsidR="00BE1C00" w:rsidRPr="00BE1C00">
        <w:rPr>
          <w:vertAlign w:val="subscript"/>
        </w:rPr>
        <w:sym w:font="Symbol" w:char="F070"/>
      </w:r>
      <w:r w:rsidR="00BE1C00" w:rsidRPr="002A03FB">
        <w:t xml:space="preserve"> </w:t>
      </w:r>
      <w:r w:rsidR="00847A78" w:rsidRPr="002A03FB">
        <w:t>(</w:t>
      </w:r>
      <w:r w:rsidR="00847A78">
        <w:rPr>
          <w:lang w:val="en-US"/>
        </w:rPr>
        <w:t>s</w:t>
      </w:r>
      <w:r w:rsidR="00847A78" w:rsidRPr="002A03FB">
        <w:t>,</w:t>
      </w:r>
      <w:r w:rsidR="00847A78">
        <w:rPr>
          <w:lang w:val="en-US"/>
        </w:rPr>
        <w:t>a</w:t>
      </w:r>
      <w:r w:rsidR="00BE1C00" w:rsidRPr="00BE1C00">
        <w:t>)</w:t>
      </w:r>
      <w:r w:rsidR="00847A78"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75"/>
        <w:gridCol w:w="941"/>
      </w:tblGrid>
      <w:tr w:rsidR="00847A78" w14:paraId="131DADF3" w14:textId="77777777" w:rsidTr="00802219">
        <w:tc>
          <w:tcPr>
            <w:tcW w:w="8075" w:type="dxa"/>
          </w:tcPr>
          <w:p w14:paraId="3F0AB4CA" w14:textId="77777777" w:rsidR="00847A78" w:rsidRDefault="00000000" w:rsidP="00802219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s,a</m:t>
                    </m:r>
                  </m:e>
                </m:d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=</m:t>
                    </m:r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m:rPr>
                        <m:scr m:val="double-struck"/>
                      </m:rP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| 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=s,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=a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m:rPr>
                        <m:scr m:val="double-struck"/>
                      </m:rP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k=0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∞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γ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t+k+1</m:t>
                            </m:r>
                          </m:sub>
                        </m:sSub>
                      </m:e>
                    </m:nary>
                    <m:r>
                      <w:rPr>
                        <w:rFonts w:ascii="Cambria Math" w:hAnsi="Cambria Math"/>
                      </w:rPr>
                      <m:t xml:space="preserve">│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=s,</m:t>
                        </m:r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=a</m:t>
                    </m:r>
                  </m:e>
                </m:d>
              </m:oMath>
            </m:oMathPara>
          </w:p>
        </w:tc>
        <w:tc>
          <w:tcPr>
            <w:tcW w:w="941" w:type="dxa"/>
            <w:vAlign w:val="center"/>
          </w:tcPr>
          <w:p w14:paraId="18C6865F" w14:textId="6167FA81" w:rsidR="00847A78" w:rsidRPr="00967456" w:rsidRDefault="00847A78" w:rsidP="0080221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(5.</w:t>
            </w:r>
            <w:r w:rsidR="002F28D1">
              <w:rPr>
                <w:lang w:val="en-US"/>
              </w:rPr>
              <w:t>4</w:t>
            </w:r>
            <w:r>
              <w:rPr>
                <w:lang w:val="en-US"/>
              </w:rPr>
              <w:t>)</w:t>
            </w:r>
          </w:p>
        </w:tc>
      </w:tr>
    </w:tbl>
    <w:p w14:paraId="2C9AEC5D" w14:textId="7968BCD1" w:rsidR="00242CA7" w:rsidRDefault="00F01B42" w:rsidP="00A0704F">
      <w:r>
        <w:t xml:space="preserve">Функцията </w:t>
      </w:r>
      <w:r w:rsidR="00BE1C00">
        <w:rPr>
          <w:lang w:val="en-US"/>
        </w:rPr>
        <w:t>q</w:t>
      </w:r>
      <w:r w:rsidR="00BE1C00" w:rsidRPr="00BE1C00">
        <w:rPr>
          <w:vertAlign w:val="subscript"/>
        </w:rPr>
        <w:sym w:font="Symbol" w:char="F070"/>
      </w:r>
      <w:r w:rsidR="00BE1C00" w:rsidRPr="002A03FB">
        <w:t xml:space="preserve"> (</w:t>
      </w:r>
      <w:r w:rsidR="00BE1C00">
        <w:rPr>
          <w:lang w:val="en-US"/>
        </w:rPr>
        <w:t>s</w:t>
      </w:r>
      <w:r w:rsidR="00BE1C00" w:rsidRPr="002A03FB">
        <w:t>,</w:t>
      </w:r>
      <w:r w:rsidR="00BE1C00">
        <w:rPr>
          <w:lang w:val="en-US"/>
        </w:rPr>
        <w:t>a</w:t>
      </w:r>
      <w:r w:rsidR="00BE1C00" w:rsidRPr="00BE1C00">
        <w:t>)</w:t>
      </w:r>
      <w:r w:rsidR="00BE1C00">
        <w:t xml:space="preserve"> </w:t>
      </w:r>
      <w:r>
        <w:rPr>
          <w:rFonts w:cs="Times New Roman"/>
        </w:rPr>
        <w:t xml:space="preserve">се нарича </w:t>
      </w:r>
      <w:r w:rsidR="00242CA7">
        <w:rPr>
          <w:rFonts w:cs="Times New Roman"/>
        </w:rPr>
        <w:t>стойност</w:t>
      </w:r>
      <w:r>
        <w:rPr>
          <w:rFonts w:cs="Times New Roman"/>
        </w:rPr>
        <w:t xml:space="preserve"> на действието</w:t>
      </w:r>
      <w:r w:rsidR="00242CA7">
        <w:rPr>
          <w:rFonts w:cs="Times New Roman"/>
        </w:rPr>
        <w:t xml:space="preserve"> (</w:t>
      </w:r>
      <w:r w:rsidR="00242CA7">
        <w:rPr>
          <w:rFonts w:cs="Times New Roman"/>
          <w:lang w:val="en-US"/>
        </w:rPr>
        <w:t>action</w:t>
      </w:r>
      <w:r w:rsidR="00242CA7" w:rsidRPr="00242CA7">
        <w:rPr>
          <w:rFonts w:cs="Times New Roman"/>
        </w:rPr>
        <w:t>-</w:t>
      </w:r>
      <w:r w:rsidR="00242CA7">
        <w:rPr>
          <w:rFonts w:cs="Times New Roman"/>
          <w:lang w:val="en-US"/>
        </w:rPr>
        <w:t>value</w:t>
      </w:r>
      <w:r w:rsidR="00242CA7" w:rsidRPr="00242CA7">
        <w:rPr>
          <w:rFonts w:cs="Times New Roman"/>
        </w:rPr>
        <w:t xml:space="preserve"> </w:t>
      </w:r>
      <w:r w:rsidR="00242CA7">
        <w:rPr>
          <w:rFonts w:cs="Times New Roman"/>
          <w:lang w:val="en-US"/>
        </w:rPr>
        <w:t>function</w:t>
      </w:r>
      <w:r w:rsidR="00242CA7" w:rsidRPr="00242CA7">
        <w:rPr>
          <w:rFonts w:cs="Times New Roman"/>
        </w:rPr>
        <w:t xml:space="preserve">) </w:t>
      </w:r>
      <w:r w:rsidR="00242CA7">
        <w:rPr>
          <w:rFonts w:cs="Times New Roman"/>
        </w:rPr>
        <w:t xml:space="preserve">за политика </w:t>
      </w:r>
      <w:r w:rsidR="00242CA7">
        <w:sym w:font="Symbol" w:char="F070"/>
      </w:r>
      <w:r w:rsidR="00242CA7">
        <w:t xml:space="preserve">. Функциите </w:t>
      </w:r>
      <w:r w:rsidR="00242CA7">
        <w:rPr>
          <w:lang w:val="en-US"/>
        </w:rPr>
        <w:t>v</w:t>
      </w:r>
      <w:r w:rsidR="00242CA7" w:rsidRPr="00B85487">
        <w:rPr>
          <w:rFonts w:cs="Times New Roman"/>
          <w:vertAlign w:val="subscript"/>
          <w:lang w:val="en-US"/>
        </w:rPr>
        <w:t>π</w:t>
      </w:r>
      <w:r w:rsidR="00242CA7">
        <w:rPr>
          <w:rFonts w:cs="Times New Roman"/>
          <w:vertAlign w:val="subscript"/>
        </w:rPr>
        <w:t xml:space="preserve"> </w:t>
      </w:r>
      <w:r w:rsidR="00242CA7" w:rsidRPr="00242CA7">
        <w:rPr>
          <w:rFonts w:cs="Times New Roman"/>
        </w:rPr>
        <w:t>и</w:t>
      </w:r>
      <w:r w:rsidR="00242CA7">
        <w:rPr>
          <w:rFonts w:cs="Times New Roman"/>
        </w:rPr>
        <w:t xml:space="preserve"> </w:t>
      </w:r>
      <w:r w:rsidR="00242CA7">
        <w:rPr>
          <w:lang w:val="en-US"/>
        </w:rPr>
        <w:t>q</w:t>
      </w:r>
      <w:r w:rsidR="00242CA7" w:rsidRPr="00BE1C00">
        <w:rPr>
          <w:vertAlign w:val="subscript"/>
        </w:rPr>
        <w:sym w:font="Symbol" w:char="F070"/>
      </w:r>
      <w:r w:rsidR="00242CA7">
        <w:t xml:space="preserve"> биват апроксимирани </w:t>
      </w:r>
      <w:r w:rsidR="00B437C9">
        <w:t>на базата на</w:t>
      </w:r>
      <w:r w:rsidR="00242CA7">
        <w:t xml:space="preserve"> опита </w:t>
      </w:r>
      <w:r w:rsidR="00B437C9">
        <w:t>получен от</w:t>
      </w:r>
      <w:r w:rsidR="00242CA7">
        <w:t xml:space="preserve"> агента.</w:t>
      </w:r>
      <w:r w:rsidR="00982B49">
        <w:t xml:space="preserve"> </w:t>
      </w:r>
    </w:p>
    <w:p w14:paraId="694EFC6B" w14:textId="070DF2F7" w:rsidR="008D5603" w:rsidRDefault="00982B49" w:rsidP="001047E2">
      <w:pPr>
        <w:rPr>
          <w:rFonts w:eastAsiaTheme="minorEastAsia"/>
        </w:rPr>
      </w:pPr>
      <w:r>
        <w:t xml:space="preserve">Решаването на задача с реинфорсмънт обучение се свежда </w:t>
      </w:r>
      <w:r w:rsidR="00B63636">
        <w:t>до намиране на политика, която постига висока награда в дългосрочен план.</w:t>
      </w:r>
      <w:r w:rsidR="001047E2">
        <w:t xml:space="preserve"> За крайни MDP може точно да </w:t>
      </w:r>
      <w:r w:rsidR="00D537EC">
        <w:t xml:space="preserve">се </w:t>
      </w:r>
      <w:r w:rsidR="001047E2">
        <w:t>дефинира оптимална политика по следния начин</w:t>
      </w:r>
      <w:r w:rsidR="00D537EC">
        <w:t>:</w:t>
      </w:r>
      <w:r w:rsidR="001047E2">
        <w:t xml:space="preserve"> </w:t>
      </w:r>
      <w:r w:rsidR="00D537EC">
        <w:t>с</w:t>
      </w:r>
      <w:r w:rsidR="001047E2" w:rsidRPr="001047E2">
        <w:t>тойностните функции определят частично подреждане върху политиките</w:t>
      </w:r>
      <w:r w:rsidR="00D537EC">
        <w:t xml:space="preserve"> и дадена </w:t>
      </w:r>
      <w:r w:rsidR="001047E2">
        <w:t xml:space="preserve"> политиката е дефинирана като по-добра от или равна на </w:t>
      </w:r>
      <w:r w:rsidR="00E17CA0">
        <w:t xml:space="preserve">друга </w:t>
      </w:r>
      <w:r w:rsidR="001047E2">
        <w:t>политика, ако нейната очаквана възвръщаемост е по-голяма от</w:t>
      </w:r>
      <w:r w:rsidR="00E17CA0">
        <w:t xml:space="preserve"> </w:t>
      </w:r>
      <w:r w:rsidR="001047E2">
        <w:t xml:space="preserve">или </w:t>
      </w:r>
      <w:r w:rsidR="00D537EC">
        <w:t xml:space="preserve">равна </w:t>
      </w:r>
      <w:r w:rsidR="001047E2">
        <w:t xml:space="preserve">на </w:t>
      </w:r>
      <w:r w:rsidR="00E17CA0">
        <w:t xml:space="preserve">възвръщаемостта от тази на втората </w:t>
      </w:r>
      <w:r w:rsidR="001047E2">
        <w:t>за всички състояния.</w:t>
      </w:r>
      <w:r w:rsidR="00B97E2D">
        <w:t xml:space="preserve"> По-формално </w:t>
      </w:r>
      <w:r w:rsidR="00B97E2D" w:rsidRPr="00B97E2D">
        <w:sym w:font="Symbol" w:char="F070"/>
      </w:r>
      <w:r w:rsidR="004674A3">
        <w:t xml:space="preserve"> </w:t>
      </w:r>
      <w:r w:rsidR="004674A3">
        <w:rPr>
          <w:rFonts w:cs="Times New Roman"/>
        </w:rPr>
        <w:t xml:space="preserve">≥ </w:t>
      </w:r>
      <w:r w:rsidR="00B97E2D" w:rsidRPr="00B97E2D">
        <w:sym w:font="Symbol" w:char="F070"/>
      </w:r>
      <w:r w:rsidR="00B97E2D" w:rsidRPr="00B97E2D">
        <w:t>’</w:t>
      </w:r>
      <w:r w:rsidR="004674A3">
        <w:t xml:space="preserve"> </w:t>
      </w:r>
      <w:r w:rsidR="00D537EC">
        <w:t>тогава и само тогава когато</w:t>
      </w:r>
      <w:r w:rsidR="004674A3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υ</m:t>
            </m:r>
          </m:e>
          <m:sub>
            <m:r>
              <w:rPr>
                <w:rFonts w:ascii="Cambria Math" w:hAnsi="Cambria Math"/>
                <w:lang w:val="en-US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s</m:t>
            </m:r>
          </m:e>
        </m:d>
        <m:r>
          <w:rPr>
            <w:rFonts w:ascii="Cambria Math" w:hAnsi="Cambria Math"/>
          </w:rPr>
          <m:t>≥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υ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π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s</m:t>
            </m:r>
          </m:e>
        </m:d>
      </m:oMath>
      <w:r w:rsidR="00A64CFC">
        <w:rPr>
          <w:rFonts w:eastAsiaTheme="minorEastAsia"/>
        </w:rPr>
        <w:t xml:space="preserve"> за всички </w:t>
      </w:r>
      <m:oMath>
        <m:r>
          <w:rPr>
            <w:rFonts w:ascii="Cambria Math" w:hAnsi="Cambria Math"/>
            <w:lang w:val="en-US"/>
          </w:rPr>
          <m:t>s</m:t>
        </m:r>
        <m:r>
          <w:rPr>
            <w:rFonts w:ascii="Cambria Math" w:hAnsi="Cambria Math"/>
          </w:rPr>
          <m:t>∈</m:t>
        </m:r>
        <m:r>
          <m:rPr>
            <m:scr m:val="script"/>
          </m:rPr>
          <w:rPr>
            <w:rFonts w:ascii="Cambria Math" w:hAnsi="Cambria Math"/>
            <w:lang w:val="en-US"/>
          </w:rPr>
          <m:t>S</m:t>
        </m:r>
      </m:oMath>
      <w:r w:rsidR="00A64CFC" w:rsidRPr="00A64CFC">
        <w:rPr>
          <w:rFonts w:eastAsiaTheme="minorEastAsia"/>
        </w:rPr>
        <w:t>.</w:t>
      </w:r>
      <w:r w:rsidR="00485A61" w:rsidRPr="00485A61">
        <w:rPr>
          <w:rFonts w:eastAsiaTheme="minorEastAsia"/>
        </w:rPr>
        <w:t xml:space="preserve"> </w:t>
      </w:r>
      <w:r w:rsidR="00485A61">
        <w:rPr>
          <w:rFonts w:eastAsiaTheme="minorEastAsia"/>
        </w:rPr>
        <w:t xml:space="preserve">Винаги има поне една </w:t>
      </w:r>
      <w:r w:rsidR="00485A61">
        <w:rPr>
          <w:rFonts w:eastAsiaTheme="minorEastAsia"/>
        </w:rPr>
        <w:lastRenderedPageBreak/>
        <w:t>политика, която е по-добра или равна на всички останали политики. Тя е оптимална</w:t>
      </w:r>
      <w:r w:rsidR="00D537EC">
        <w:rPr>
          <w:rFonts w:eastAsiaTheme="minorEastAsia"/>
        </w:rPr>
        <w:t>та</w:t>
      </w:r>
      <w:r w:rsidR="00485A61">
        <w:rPr>
          <w:rFonts w:eastAsiaTheme="minorEastAsia"/>
        </w:rPr>
        <w:t xml:space="preserve"> политика. </w:t>
      </w:r>
      <w:r w:rsidR="00D537EC">
        <w:rPr>
          <w:rFonts w:eastAsiaTheme="minorEastAsia"/>
        </w:rPr>
        <w:t>Възможно е</w:t>
      </w:r>
      <w:r w:rsidR="00485A61">
        <w:rPr>
          <w:rFonts w:eastAsiaTheme="minorEastAsia"/>
        </w:rPr>
        <w:t xml:space="preserve"> да има повече от една оптимална политика</w:t>
      </w:r>
      <w:r w:rsidR="00D537EC">
        <w:rPr>
          <w:rFonts w:eastAsiaTheme="minorEastAsia"/>
        </w:rPr>
        <w:t>. В</w:t>
      </w:r>
      <w:r w:rsidR="00485A61">
        <w:rPr>
          <w:rFonts w:eastAsiaTheme="minorEastAsia"/>
        </w:rPr>
        <w:t xml:space="preserve">сички оптимални политики </w:t>
      </w:r>
      <w:r w:rsidR="00D537EC">
        <w:rPr>
          <w:rFonts w:eastAsiaTheme="minorEastAsia"/>
        </w:rPr>
        <w:t xml:space="preserve">се означават </w:t>
      </w:r>
      <w:r w:rsidR="00485A61">
        <w:rPr>
          <w:rFonts w:eastAsiaTheme="minorEastAsia"/>
        </w:rPr>
        <w:t xml:space="preserve">с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π</m:t>
            </m:r>
          </m:e>
          <m:sub>
            <m:r>
              <w:rPr>
                <w:rFonts w:ascii="Cambria Math" w:hAnsi="Cambria Math"/>
              </w:rPr>
              <m:t>*</m:t>
            </m:r>
          </m:sub>
        </m:sSub>
      </m:oMath>
      <w:r w:rsidR="00970364">
        <w:rPr>
          <w:rFonts w:eastAsiaTheme="minorEastAsia"/>
        </w:rPr>
        <w:t xml:space="preserve"> .</w:t>
      </w:r>
      <w:r w:rsidR="008D5603">
        <w:rPr>
          <w:rFonts w:eastAsiaTheme="minorEastAsia"/>
        </w:rPr>
        <w:t xml:space="preserve"> Всички те споделят една и съща функция-стойност </w:t>
      </w:r>
      <w:r w:rsidR="008D5603">
        <w:rPr>
          <w:rFonts w:eastAsiaTheme="minorEastAsia"/>
          <w:lang w:val="en-US"/>
        </w:rPr>
        <w:t>v</w:t>
      </w:r>
      <w:r w:rsidR="008D5603" w:rsidRPr="008D5603">
        <w:rPr>
          <w:rFonts w:eastAsiaTheme="minorEastAsia"/>
          <w:vertAlign w:val="subscript"/>
        </w:rPr>
        <w:t>*</w:t>
      </w:r>
      <w:r w:rsidR="008D5603" w:rsidRPr="008D5603">
        <w:rPr>
          <w:rFonts w:eastAsiaTheme="minorEastAsia"/>
        </w:rPr>
        <w:t>,</w:t>
      </w:r>
      <w:r w:rsidR="008D5603" w:rsidRPr="008D5603">
        <w:rPr>
          <w:rFonts w:eastAsiaTheme="minorEastAsia"/>
          <w:vertAlign w:val="subscript"/>
        </w:rPr>
        <w:t xml:space="preserve"> </w:t>
      </w:r>
      <w:r w:rsidR="008D5603">
        <w:rPr>
          <w:rFonts w:eastAsiaTheme="minorEastAsia"/>
        </w:rPr>
        <w:t>дефинирана като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38"/>
        <w:gridCol w:w="678"/>
      </w:tblGrid>
      <w:tr w:rsidR="002F28D1" w14:paraId="5622D931" w14:textId="77777777" w:rsidTr="002F28D1">
        <w:tc>
          <w:tcPr>
            <w:tcW w:w="8338" w:type="dxa"/>
          </w:tcPr>
          <w:p w14:paraId="0B412916" w14:textId="045A100F" w:rsidR="002F28D1" w:rsidRDefault="00000000" w:rsidP="001047E2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s</m:t>
                    </m:r>
                  </m:e>
                </m:d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=</m:t>
                    </m:r>
                  </m:e>
                </m:ac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678" w:type="dxa"/>
          </w:tcPr>
          <w:p w14:paraId="5DD1D69B" w14:textId="3393094F" w:rsidR="002F28D1" w:rsidRPr="002F28D1" w:rsidRDefault="002F28D1" w:rsidP="001047E2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(5.5)</w:t>
            </w:r>
          </w:p>
        </w:tc>
      </w:tr>
    </w:tbl>
    <w:p w14:paraId="3AC33141" w14:textId="77777777" w:rsidR="002F28D1" w:rsidRDefault="008D5603" w:rsidP="001047E2">
      <w:pPr>
        <w:rPr>
          <w:rFonts w:eastAsiaTheme="minorEastAsia"/>
        </w:rPr>
      </w:pPr>
      <w:r>
        <w:rPr>
          <w:rFonts w:eastAsiaTheme="minorEastAsia"/>
        </w:rPr>
        <w:t xml:space="preserve">за всички </w:t>
      </w:r>
      <m:oMath>
        <m:r>
          <w:rPr>
            <w:rFonts w:ascii="Cambria Math" w:hAnsi="Cambria Math"/>
            <w:lang w:val="en-US"/>
          </w:rPr>
          <m:t>s</m:t>
        </m:r>
        <m:r>
          <w:rPr>
            <w:rFonts w:ascii="Cambria Math" w:hAnsi="Cambria Math"/>
          </w:rPr>
          <m:t>∈</m:t>
        </m:r>
        <m:r>
          <m:rPr>
            <m:scr m:val="script"/>
          </m:rPr>
          <w:rPr>
            <w:rFonts w:ascii="Cambria Math" w:hAnsi="Cambria Math"/>
            <w:lang w:val="en-US"/>
          </w:rPr>
          <m:t>S</m:t>
        </m:r>
      </m:oMath>
      <w:r>
        <w:rPr>
          <w:rFonts w:eastAsiaTheme="minorEastAsia"/>
        </w:rPr>
        <w:t>.</w:t>
      </w:r>
    </w:p>
    <w:p w14:paraId="5A48660A" w14:textId="47C21D52" w:rsidR="00255B99" w:rsidRDefault="00255B99" w:rsidP="001047E2">
      <w:r>
        <w:rPr>
          <w:rFonts w:eastAsiaTheme="minorEastAsia"/>
        </w:rPr>
        <w:t xml:space="preserve">Оптималните политики също споделят една и съща стойност </w:t>
      </w:r>
      <w:r w:rsidR="00D537EC">
        <w:rPr>
          <w:rFonts w:eastAsiaTheme="minorEastAsia"/>
        </w:rPr>
        <w:t xml:space="preserve">на действието </w:t>
      </w:r>
      <w:r>
        <w:rPr>
          <w:rFonts w:eastAsiaTheme="minorEastAsia"/>
        </w:rPr>
        <w:t xml:space="preserve">, отбелязвана като </w:t>
      </w:r>
      <w:r>
        <w:rPr>
          <w:lang w:val="en-US"/>
        </w:rPr>
        <w:t>q</w:t>
      </w:r>
      <w:r>
        <w:rPr>
          <w:vertAlign w:val="subscript"/>
        </w:rPr>
        <w:t>*</w:t>
      </w:r>
      <w:r w:rsidRPr="00255B99">
        <w:t xml:space="preserve"> ,</w:t>
      </w:r>
      <w:r>
        <w:t xml:space="preserve"> и дефинирана като: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0"/>
        <w:gridCol w:w="676"/>
      </w:tblGrid>
      <w:tr w:rsidR="002F28D1" w14:paraId="64746364" w14:textId="77777777" w:rsidTr="002F28D1">
        <w:tc>
          <w:tcPr>
            <w:tcW w:w="8359" w:type="dxa"/>
          </w:tcPr>
          <w:p w14:paraId="14A63D1B" w14:textId="32175297" w:rsidR="002F28D1" w:rsidRDefault="00000000" w:rsidP="001047E2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s,a</m:t>
                    </m:r>
                  </m:e>
                </m:d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=</m:t>
                    </m:r>
                  </m:e>
                </m:ac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s,a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657" w:type="dxa"/>
          </w:tcPr>
          <w:p w14:paraId="4882FEC3" w14:textId="7B930E7E" w:rsidR="002F28D1" w:rsidRPr="002F28D1" w:rsidRDefault="002F28D1" w:rsidP="001047E2">
            <w:pPr>
              <w:rPr>
                <w:lang w:val="en-US"/>
              </w:rPr>
            </w:pPr>
            <w:r>
              <w:rPr>
                <w:lang w:val="en-US"/>
              </w:rPr>
              <w:t>(5.6)</w:t>
            </w:r>
          </w:p>
        </w:tc>
      </w:tr>
    </w:tbl>
    <w:p w14:paraId="0B876B8D" w14:textId="65BF73DF" w:rsidR="006C7FC4" w:rsidRDefault="006C7FC4" w:rsidP="006C7FC4">
      <w:r>
        <w:rPr>
          <w:rFonts w:eastAsiaTheme="minorEastAsia"/>
        </w:rPr>
        <w:t xml:space="preserve">за всички </w:t>
      </w:r>
      <m:oMath>
        <m:r>
          <w:rPr>
            <w:rFonts w:ascii="Cambria Math" w:hAnsi="Cambria Math"/>
            <w:lang w:val="en-US"/>
          </w:rPr>
          <m:t>s</m:t>
        </m:r>
        <m:r>
          <w:rPr>
            <w:rFonts w:ascii="Cambria Math" w:hAnsi="Cambria Math"/>
          </w:rPr>
          <m:t>∈</m:t>
        </m:r>
        <m:r>
          <m:rPr>
            <m:scr m:val="script"/>
          </m:rPr>
          <w:rPr>
            <w:rFonts w:ascii="Cambria Math" w:hAnsi="Cambria Math"/>
            <w:lang w:val="en-US"/>
          </w:rPr>
          <m:t>S</m:t>
        </m:r>
      </m:oMath>
      <w:r w:rsidRPr="006C7FC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∈</m:t>
        </m:r>
        <m:r>
          <m:rPr>
            <m:scr m:val="script"/>
          </m:rPr>
          <w:rPr>
            <w:rFonts w:ascii="Cambria Math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(s)</m:t>
        </m:r>
      </m:oMath>
      <w:r w:rsidR="00883960" w:rsidRPr="00883960">
        <w:rPr>
          <w:rFonts w:eastAsiaTheme="minorEastAsia"/>
        </w:rPr>
        <w:t xml:space="preserve">. </w:t>
      </w:r>
      <w:r w:rsidR="00883960">
        <w:rPr>
          <w:rFonts w:eastAsiaTheme="minorEastAsia"/>
        </w:rPr>
        <w:t xml:space="preserve">Така </w:t>
      </w:r>
      <w:r w:rsidR="00D537EC">
        <w:rPr>
          <w:rFonts w:eastAsiaTheme="minorEastAsia"/>
        </w:rPr>
        <w:t>зависимостта на</w:t>
      </w:r>
      <w:r w:rsidR="00883960">
        <w:rPr>
          <w:lang w:val="en-US"/>
        </w:rPr>
        <w:t>q</w:t>
      </w:r>
      <w:r w:rsidR="00883960">
        <w:rPr>
          <w:vertAlign w:val="subscript"/>
        </w:rPr>
        <w:t xml:space="preserve">* </w:t>
      </w:r>
      <w:r w:rsidR="00D537EC">
        <w:t xml:space="preserve">от </w:t>
      </w:r>
      <w:r w:rsidR="00883960">
        <w:rPr>
          <w:lang w:val="en-US"/>
        </w:rPr>
        <w:t>v</w:t>
      </w:r>
      <w:r w:rsidR="00883960" w:rsidRPr="00883960">
        <w:rPr>
          <w:vertAlign w:val="subscript"/>
        </w:rPr>
        <w:t>*</w:t>
      </w:r>
      <w:r w:rsidR="00027FDA" w:rsidRPr="00027FDA">
        <w:rPr>
          <w:vertAlign w:val="subscript"/>
        </w:rPr>
        <w:t xml:space="preserve"> </w:t>
      </w:r>
      <w:r w:rsidR="00D537EC" w:rsidRPr="0039381D">
        <w:t xml:space="preserve">е </w:t>
      </w:r>
      <w:r w:rsidR="00027FDA">
        <w:t>както следва: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0"/>
        <w:gridCol w:w="676"/>
      </w:tblGrid>
      <w:tr w:rsidR="00416F99" w14:paraId="28588A16" w14:textId="77777777" w:rsidTr="00416F99">
        <w:tc>
          <w:tcPr>
            <w:tcW w:w="8359" w:type="dxa"/>
          </w:tcPr>
          <w:p w14:paraId="4CF725C0" w14:textId="0173AC5C" w:rsidR="00416F99" w:rsidRDefault="00000000" w:rsidP="006C7FC4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s,a</m:t>
                    </m:r>
                  </m:e>
                </m:d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=</m:t>
                    </m:r>
                  </m:e>
                </m:acc>
                <m:r>
                  <m:rPr>
                    <m:scr m:val="double-struck"/>
                  </m:rPr>
                  <w:rPr>
                    <w:rFonts w:ascii="Cambria Math" w:hAnsi="Cambria Math"/>
                    <w:lang w:val="en-US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 xml:space="preserve"> | 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=s,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=a</m:t>
                    </m:r>
                  </m:e>
                </m:d>
              </m:oMath>
            </m:oMathPara>
          </w:p>
        </w:tc>
        <w:tc>
          <w:tcPr>
            <w:tcW w:w="657" w:type="dxa"/>
          </w:tcPr>
          <w:p w14:paraId="40701EC0" w14:textId="3E627C5E" w:rsidR="00416F99" w:rsidRPr="00416F99" w:rsidRDefault="00416F99" w:rsidP="006C7FC4">
            <w:pPr>
              <w:rPr>
                <w:lang w:val="en-US"/>
              </w:rPr>
            </w:pPr>
            <w:r>
              <w:rPr>
                <w:lang w:val="en-US"/>
              </w:rPr>
              <w:t>(5.7)</w:t>
            </w:r>
          </w:p>
        </w:tc>
      </w:tr>
    </w:tbl>
    <w:p w14:paraId="184F829C" w14:textId="634A3E73" w:rsidR="000D168B" w:rsidRDefault="006C27C0" w:rsidP="00A0704F">
      <w:r>
        <w:t xml:space="preserve">Състоянието на средата </w:t>
      </w:r>
      <w:r>
        <w:rPr>
          <w:lang w:val="en-US"/>
        </w:rPr>
        <w:t>S</w:t>
      </w:r>
      <w:r w:rsidRPr="00EC2D38">
        <w:rPr>
          <w:vertAlign w:val="subscript"/>
        </w:rPr>
        <w:t xml:space="preserve"> </w:t>
      </w:r>
      <w:r>
        <w:t xml:space="preserve">за задачата </w:t>
      </w:r>
      <w:r>
        <w:rPr>
          <w:lang w:val="en-US"/>
        </w:rPr>
        <w:t>CartPole</w:t>
      </w:r>
      <w:r w:rsidRPr="006C27C0">
        <w:t xml:space="preserve"> </w:t>
      </w:r>
      <w:r>
        <w:t>е вектор от реални числа</w:t>
      </w:r>
      <w:r w:rsidR="000D168B">
        <w:t xml:space="preserve">. </w:t>
      </w:r>
      <w:r w:rsidR="00D15212">
        <w:t>За целите на табличните методи се прилага квантуване (</w:t>
      </w:r>
      <w:r w:rsidR="00773EC7">
        <w:t>дискретизация</w:t>
      </w:r>
      <w:r w:rsidR="00D15212">
        <w:t>) на състоянието.</w:t>
      </w:r>
      <w:r w:rsidR="000D168B">
        <w:t xml:space="preserve"> </w:t>
      </w:r>
    </w:p>
    <w:p w14:paraId="4C63E950" w14:textId="4BF924CF" w:rsidR="00A0704F" w:rsidRPr="004F5DBC" w:rsidRDefault="00F239CB" w:rsidP="00A0704F">
      <w:pPr>
        <w:rPr>
          <w:rFonts w:eastAsiaTheme="minorEastAsia"/>
        </w:rPr>
      </w:pPr>
      <w:r>
        <w:t xml:space="preserve">За да </w:t>
      </w:r>
      <w:r w:rsidR="00EF6F9A">
        <w:t xml:space="preserve">се </w:t>
      </w:r>
      <w:r>
        <w:t>минимизира някоя от функциите</w:t>
      </w:r>
      <w:r w:rsidR="0063313C">
        <w:t>-</w:t>
      </w:r>
      <w:r>
        <w:t xml:space="preserve">стойност </w:t>
      </w:r>
      <w:r w:rsidR="00EF6F9A">
        <w:t>те се апроксимират с параметризирани зависимости</w:t>
      </w:r>
      <w:r>
        <w:t>, които мо</w:t>
      </w:r>
      <w:r w:rsidR="00EF6F9A">
        <w:t>гат да бъдат обучени</w:t>
      </w:r>
      <w:r>
        <w:t xml:space="preserve">е. </w:t>
      </w:r>
      <w:r w:rsidR="00EF6F9A">
        <w:t>Например</w:t>
      </w:r>
      <w:r>
        <w:t xml:space="preserve"> функцията </w:t>
      </w:r>
      <w:r>
        <w:rPr>
          <w:lang w:val="en-US"/>
        </w:rPr>
        <w:t>v</w:t>
      </w:r>
      <w:r w:rsidRPr="00F239CB">
        <w:t>(</w:t>
      </w:r>
      <w:r>
        <w:rPr>
          <w:lang w:val="en-US"/>
        </w:rPr>
        <w:t>s</w:t>
      </w:r>
      <w:r w:rsidRPr="00F239CB">
        <w:t xml:space="preserve">) </w:t>
      </w:r>
      <w:r w:rsidR="00EF6F9A">
        <w:t xml:space="preserve">се апроксимира с </w:t>
      </w:r>
      <w:r>
        <w:t>функция</w:t>
      </w:r>
      <w:r w:rsidR="00EF6F9A">
        <w:t>та</w:t>
      </w:r>
      <w:r>
        <w:t xml:space="preserve">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υ</m:t>
            </m:r>
          </m:e>
        </m:acc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s</m:t>
            </m:r>
            <m:r>
              <w:rPr>
                <w:rFonts w:ascii="Cambria Math" w:hAnsi="Cambria Math"/>
              </w:rPr>
              <m:t>,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w</m:t>
            </m:r>
          </m:e>
        </m:d>
        <m:r>
          <w:rPr>
            <w:rFonts w:ascii="Cambria Math" w:hAnsi="Cambria Math"/>
          </w:rPr>
          <m:t>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υ</m:t>
            </m:r>
          </m:e>
          <m:sub>
            <m:r>
              <w:rPr>
                <w:rFonts w:ascii="Cambria Math" w:hAnsi="Cambria Math"/>
                <w:lang w:val="en-US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s</m:t>
            </m:r>
          </m:e>
        </m:d>
      </m:oMath>
      <w:r w:rsidR="00EF6F9A">
        <w:rPr>
          <w:rFonts w:eastAsiaTheme="minorEastAsia"/>
        </w:rPr>
        <w:t xml:space="preserve">, където </w:t>
      </w:r>
      <m:oMath>
        <m:r>
          <m:rPr>
            <m:sty m:val="bi"/>
          </m:rPr>
          <w:rPr>
            <w:rFonts w:ascii="Cambria Math" w:hAnsi="Cambria Math"/>
            <w:lang w:val="en-US"/>
          </w:rPr>
          <m:t>w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  <w:lang w:val="en-US"/>
              </w:rPr>
              <m:t>d</m:t>
            </m:r>
          </m:sup>
        </m:sSup>
      </m:oMath>
      <w:r w:rsidR="00EF6F9A">
        <w:rPr>
          <w:rFonts w:eastAsiaTheme="minorEastAsia"/>
        </w:rPr>
        <w:t xml:space="preserve"> е</w:t>
      </w:r>
      <w:r>
        <w:t xml:space="preserve"> </w:t>
      </w:r>
      <w:r w:rsidR="00315F69">
        <w:t xml:space="preserve">вектор от </w:t>
      </w:r>
      <w:r>
        <w:t>настройваеми</w:t>
      </w:r>
      <w:r w:rsidR="00315F69" w:rsidRPr="00315F69">
        <w:rPr>
          <w:rFonts w:eastAsiaTheme="minorEastAsia"/>
        </w:rPr>
        <w:t>.</w:t>
      </w:r>
      <w:r w:rsidR="005E4AA8" w:rsidRPr="005E4AA8">
        <w:rPr>
          <w:rFonts w:eastAsiaTheme="minorEastAsia"/>
        </w:rPr>
        <w:t xml:space="preserve"> </w:t>
      </w:r>
      <w:r w:rsidR="005E4AA8">
        <w:rPr>
          <w:rFonts w:eastAsiaTheme="minorEastAsia"/>
        </w:rPr>
        <w:t xml:space="preserve">Функцията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υ</m:t>
            </m:r>
          </m:e>
        </m:acc>
      </m:oMath>
      <w:r w:rsidR="005E4AA8">
        <w:rPr>
          <w:rFonts w:eastAsiaTheme="minorEastAsia"/>
        </w:rPr>
        <w:t xml:space="preserve"> може да бъде  многослойна невронна мрежа от тип </w:t>
      </w:r>
      <w:r w:rsidR="005E4AA8">
        <w:rPr>
          <w:rFonts w:eastAsiaTheme="minorEastAsia"/>
          <w:lang w:val="en-US"/>
        </w:rPr>
        <w:t>SNN</w:t>
      </w:r>
      <w:r w:rsidR="005E4AA8">
        <w:rPr>
          <w:rFonts w:eastAsiaTheme="minorEastAsia"/>
        </w:rPr>
        <w:t xml:space="preserve">, </w:t>
      </w:r>
      <w:r w:rsidR="00EF6F9A">
        <w:rPr>
          <w:rFonts w:eastAsiaTheme="minorEastAsia"/>
        </w:rPr>
        <w:t xml:space="preserve">каквато е предложена </w:t>
      </w:r>
      <w:r w:rsidR="005E4AA8">
        <w:rPr>
          <w:rFonts w:eastAsiaTheme="minorEastAsia"/>
        </w:rPr>
        <w:t xml:space="preserve"> в следващите глави.</w:t>
      </w:r>
      <w:r w:rsidR="00A26951">
        <w:rPr>
          <w:rFonts w:eastAsiaTheme="minorEastAsia"/>
        </w:rPr>
        <w:t xml:space="preserve"> </w:t>
      </w:r>
      <w:r w:rsidR="00A0704F">
        <w:t xml:space="preserve"> </w:t>
      </w:r>
    </w:p>
    <w:p w14:paraId="2FFA90BC" w14:textId="5F1F8290" w:rsidR="00A0704F" w:rsidRPr="00096A32" w:rsidRDefault="004F1929" w:rsidP="004F1929">
      <w:pPr>
        <w:pStyle w:val="Heading2"/>
      </w:pPr>
      <w:bookmarkStart w:id="104" w:name="_Toc134572876"/>
      <w:r>
        <w:t xml:space="preserve">5.1 </w:t>
      </w:r>
      <w:r w:rsidR="0088490E">
        <w:t>Методи с т</w:t>
      </w:r>
      <w:r w:rsidR="00096A32">
        <w:t>емпоралн</w:t>
      </w:r>
      <w:r w:rsidR="0088490E">
        <w:t>а грешка</w:t>
      </w:r>
      <w:r w:rsidR="00096A32" w:rsidRPr="00096A32">
        <w:t xml:space="preserve"> </w:t>
      </w:r>
      <w:r w:rsidR="00096A32" w:rsidRPr="009316F4">
        <w:t>(</w:t>
      </w:r>
      <w:r w:rsidR="00096A32">
        <w:rPr>
          <w:lang w:val="en-US"/>
        </w:rPr>
        <w:t>TD</w:t>
      </w:r>
      <w:r w:rsidR="00096A32" w:rsidRPr="009316F4">
        <w:t>)</w:t>
      </w:r>
      <w:bookmarkEnd w:id="104"/>
    </w:p>
    <w:p w14:paraId="1AE2119F" w14:textId="56BCAAD2" w:rsidR="00C81043" w:rsidRDefault="00C81043" w:rsidP="00C81043">
      <w:r>
        <w:t>Методите с темпорална грешка (TD)</w:t>
      </w:r>
      <w:r w:rsidR="009316F4" w:rsidRPr="009316F4">
        <w:rPr>
          <w:vertAlign w:val="superscript"/>
        </w:rPr>
        <w:t>[1]</w:t>
      </w:r>
      <w:r>
        <w:t xml:space="preserve"> и методите Монте Карло използват опит за решаване на проблема с апроксимацията на функцията за стойност. Чрез </w:t>
      </w:r>
      <w:r w:rsidR="0088490E">
        <w:t xml:space="preserve">натрупване на </w:t>
      </w:r>
      <w:r>
        <w:t xml:space="preserve">известен опит следвайки политика </w:t>
      </w:r>
      <w:r>
        <w:sym w:font="Symbol" w:char="F070"/>
      </w:r>
      <w:r>
        <w:t xml:space="preserve">, и двата метода актуализират оценката си за V от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υ</m:t>
            </m:r>
          </m:e>
          <m:sub>
            <m:r>
              <w:rPr>
                <w:rFonts w:ascii="Cambria Math" w:hAnsi="Cambria Math"/>
                <w:lang w:val="en-US"/>
              </w:rPr>
              <m:t>π</m:t>
            </m:r>
          </m:sub>
        </m:sSub>
      </m:oMath>
      <w:r>
        <w:t xml:space="preserve"> за нетерминалните състояния S</w:t>
      </w:r>
      <w:r w:rsidRPr="00C81043">
        <w:rPr>
          <w:vertAlign w:val="subscript"/>
        </w:rPr>
        <w:t>t</w:t>
      </w:r>
      <w:r>
        <w:t>, възникващи в конкретният опит. Монте Карло методи</w:t>
      </w:r>
      <w:r w:rsidR="001A1B5F">
        <w:t>те</w:t>
      </w:r>
      <w:r>
        <w:t xml:space="preserve"> изчакват, докато оценката на дадено състояние след посещението стане </w:t>
      </w:r>
      <w:r w:rsidR="0088490E">
        <w:t>известна</w:t>
      </w:r>
      <w:r>
        <w:t xml:space="preserve">, след което </w:t>
      </w:r>
      <w:r w:rsidR="009D1350">
        <w:t xml:space="preserve">използват </w:t>
      </w:r>
      <w:r w:rsidR="001A1B5F">
        <w:t>тази оценка</w:t>
      </w:r>
      <w:r>
        <w:t xml:space="preserve"> като цел за V(S</w:t>
      </w:r>
      <w:r w:rsidRPr="00C81043">
        <w:rPr>
          <w:vertAlign w:val="subscript"/>
        </w:rPr>
        <w:t>t</w:t>
      </w:r>
      <w:r>
        <w:t xml:space="preserve">). </w:t>
      </w:r>
      <w:r w:rsidR="001A1B5F">
        <w:t>М</w:t>
      </w:r>
      <w:r>
        <w:t>етод Монте Карло за всяко посещение, подходящ за нестационарни</w:t>
      </w:r>
      <w:r w:rsidR="001B514B">
        <w:t xml:space="preserve"> </w:t>
      </w:r>
      <w:r>
        <w:t>среди е</w:t>
      </w:r>
      <w:r w:rsidR="001B514B"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856"/>
      </w:tblGrid>
      <w:tr w:rsidR="00995DF7" w14:paraId="28A774AB" w14:textId="77777777" w:rsidTr="00995DF7">
        <w:tc>
          <w:tcPr>
            <w:tcW w:w="8217" w:type="dxa"/>
          </w:tcPr>
          <w:p w14:paraId="327D5058" w14:textId="63B3405C" w:rsidR="00995DF7" w:rsidRDefault="00995DF7" w:rsidP="00C81043">
            <m:oMathPara>
              <m:oMath>
                <m:r>
                  <w:rPr>
                    <w:rFonts w:ascii="Cambria Math" w:hAnsi="Cambria Math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←V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+α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799" w:type="dxa"/>
          </w:tcPr>
          <w:p w14:paraId="0C8014B7" w14:textId="398A80AF" w:rsidR="00995DF7" w:rsidRDefault="00995DF7" w:rsidP="00C81043">
            <w:r>
              <w:t>(5.1.1)</w:t>
            </w:r>
          </w:p>
        </w:tc>
      </w:tr>
    </w:tbl>
    <w:p w14:paraId="4141819D" w14:textId="2A078C79" w:rsidR="001B514B" w:rsidRDefault="001B514B" w:rsidP="00C81043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където </w:t>
      </w:r>
      <w:r w:rsidRPr="001B514B">
        <w:rPr>
          <w:rFonts w:eastAsiaTheme="minorEastAsia"/>
          <w:iCs/>
          <w:lang w:val="it-IT"/>
        </w:rPr>
        <w:t>G</w:t>
      </w:r>
      <w:r w:rsidRPr="001B514B">
        <w:rPr>
          <w:rFonts w:eastAsiaTheme="minorEastAsia"/>
          <w:iCs/>
          <w:vertAlign w:val="subscript"/>
          <w:lang w:val="it-IT"/>
        </w:rPr>
        <w:t>t</w:t>
      </w:r>
      <w:r w:rsidRPr="001B514B">
        <w:rPr>
          <w:rFonts w:eastAsiaTheme="minorEastAsia"/>
          <w:iCs/>
          <w:vertAlign w:val="subscript"/>
        </w:rPr>
        <w:t xml:space="preserve"> </w:t>
      </w:r>
      <w:r w:rsidRPr="001B514B">
        <w:rPr>
          <w:rFonts w:eastAsiaTheme="minorEastAsia"/>
          <w:iCs/>
          <w:lang w:val="it-IT"/>
        </w:rPr>
        <w:t>e</w:t>
      </w:r>
      <w:r w:rsidRPr="001B514B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очакваната стойност след стъпка </w:t>
      </w:r>
      <w:r>
        <w:rPr>
          <w:rFonts w:eastAsiaTheme="minorEastAsia"/>
          <w:iCs/>
          <w:lang w:val="en-US"/>
        </w:rPr>
        <w:t>t</w:t>
      </w:r>
      <w:r w:rsidRPr="001B514B">
        <w:rPr>
          <w:rFonts w:eastAsiaTheme="minorEastAsia"/>
          <w:iCs/>
        </w:rPr>
        <w:t xml:space="preserve">, </w:t>
      </w:r>
      <w:r>
        <w:rPr>
          <w:rFonts w:eastAsiaTheme="minorEastAsia" w:cs="Times New Roman"/>
          <w:iCs/>
        </w:rPr>
        <w:t>α</w:t>
      </w:r>
      <w:r>
        <w:rPr>
          <w:rFonts w:eastAsiaTheme="minorEastAsia"/>
          <w:iCs/>
        </w:rPr>
        <w:t xml:space="preserve"> е коефициент на обучение. Докато Монте-Карло методите трябва да изчакат до края на епизода за да определят </w:t>
      </w:r>
      <w:r>
        <w:rPr>
          <w:rFonts w:eastAsiaTheme="minorEastAsia"/>
          <w:iCs/>
        </w:rPr>
        <w:lastRenderedPageBreak/>
        <w:t xml:space="preserve">увеличението на </w:t>
      </w:r>
      <w:r>
        <w:rPr>
          <w:rFonts w:eastAsiaTheme="minorEastAsia"/>
          <w:iCs/>
          <w:lang w:val="en-US"/>
        </w:rPr>
        <w:t>V</w:t>
      </w:r>
      <w:r w:rsidRPr="001B514B">
        <w:rPr>
          <w:rFonts w:eastAsiaTheme="minorEastAsia"/>
          <w:iCs/>
        </w:rPr>
        <w:t>(</w:t>
      </w:r>
      <w:r>
        <w:rPr>
          <w:rFonts w:eastAsiaTheme="minorEastAsia"/>
          <w:iCs/>
          <w:lang w:val="en-US"/>
        </w:rPr>
        <w:t>S</w:t>
      </w:r>
      <w:r w:rsidRPr="001B514B">
        <w:rPr>
          <w:rFonts w:eastAsiaTheme="minorEastAsia"/>
          <w:iCs/>
          <w:vertAlign w:val="subscript"/>
          <w:lang w:val="en-US"/>
        </w:rPr>
        <w:t>t</w:t>
      </w:r>
      <w:r w:rsidRPr="001B514B">
        <w:rPr>
          <w:rFonts w:eastAsiaTheme="minorEastAsia"/>
          <w:iCs/>
        </w:rPr>
        <w:t>)</w:t>
      </w:r>
      <w:r>
        <w:rPr>
          <w:rFonts w:eastAsiaTheme="minorEastAsia"/>
          <w:iCs/>
        </w:rPr>
        <w:t xml:space="preserve">, то </w:t>
      </w:r>
      <w:r>
        <w:rPr>
          <w:rFonts w:eastAsiaTheme="minorEastAsia"/>
          <w:iCs/>
          <w:lang w:val="en-US"/>
        </w:rPr>
        <w:t>TD</w:t>
      </w:r>
      <w:r w:rsidRPr="001B514B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методите трябва да изчакат само до следващата стъпка. В</w:t>
      </w:r>
      <w:r w:rsidR="00A744D7">
        <w:rPr>
          <w:rFonts w:eastAsiaTheme="minorEastAsia"/>
          <w:iCs/>
        </w:rPr>
        <w:t xml:space="preserve"> момента</w:t>
      </w:r>
      <w:r>
        <w:rPr>
          <w:rFonts w:eastAsiaTheme="minorEastAsia"/>
          <w:iCs/>
        </w:rPr>
        <w:t xml:space="preserve"> </w:t>
      </w:r>
      <w:r>
        <w:rPr>
          <w:rFonts w:eastAsiaTheme="minorEastAsia"/>
          <w:iCs/>
          <w:lang w:val="en-US"/>
        </w:rPr>
        <w:t>t</w:t>
      </w:r>
      <w:r w:rsidRPr="001B514B">
        <w:rPr>
          <w:rFonts w:eastAsiaTheme="minorEastAsia"/>
          <w:iCs/>
        </w:rPr>
        <w:t xml:space="preserve">+1 </w:t>
      </w:r>
      <w:r>
        <w:rPr>
          <w:rFonts w:eastAsiaTheme="minorEastAsia"/>
          <w:iCs/>
        </w:rPr>
        <w:t xml:space="preserve">вече </w:t>
      </w:r>
      <w:r w:rsidR="00CF71B2">
        <w:rPr>
          <w:rFonts w:eastAsiaTheme="minorEastAsia"/>
          <w:iCs/>
        </w:rPr>
        <w:t xml:space="preserve">може </w:t>
      </w:r>
      <w:r>
        <w:rPr>
          <w:rFonts w:eastAsiaTheme="minorEastAsia"/>
          <w:iCs/>
        </w:rPr>
        <w:t xml:space="preserve">да се направи </w:t>
      </w:r>
      <w:r w:rsidR="00CF71B2">
        <w:rPr>
          <w:rFonts w:eastAsiaTheme="minorEastAsia"/>
          <w:iCs/>
        </w:rPr>
        <w:t xml:space="preserve">актуализация на </w:t>
      </w:r>
      <w:r>
        <w:rPr>
          <w:rFonts w:eastAsiaTheme="minorEastAsia"/>
          <w:iCs/>
        </w:rPr>
        <w:t xml:space="preserve">апроксимираната функция, знаейки наградата </w:t>
      </w:r>
      <w:r>
        <w:rPr>
          <w:rFonts w:eastAsiaTheme="minorEastAsia"/>
          <w:iCs/>
          <w:lang w:val="en-US"/>
        </w:rPr>
        <w:t>R</w:t>
      </w:r>
      <w:r w:rsidRPr="001B514B">
        <w:rPr>
          <w:rFonts w:eastAsiaTheme="minorEastAsia"/>
          <w:iCs/>
          <w:vertAlign w:val="subscript"/>
          <w:lang w:val="en-US"/>
        </w:rPr>
        <w:t>t</w:t>
      </w:r>
      <w:r w:rsidRPr="001B514B">
        <w:rPr>
          <w:rFonts w:eastAsiaTheme="minorEastAsia"/>
          <w:iCs/>
          <w:vertAlign w:val="subscript"/>
        </w:rPr>
        <w:t>+1</w:t>
      </w:r>
      <w:r w:rsidRPr="001B514B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и имайки апроксимация на </w:t>
      </w:r>
      <w:r>
        <w:rPr>
          <w:rFonts w:eastAsiaTheme="minorEastAsia"/>
          <w:iCs/>
          <w:lang w:val="en-US"/>
        </w:rPr>
        <w:t>V</w:t>
      </w:r>
      <w:r w:rsidRPr="001B514B">
        <w:rPr>
          <w:rFonts w:eastAsiaTheme="minorEastAsia"/>
          <w:iCs/>
        </w:rPr>
        <w:t>(</w:t>
      </w:r>
      <w:r>
        <w:rPr>
          <w:rFonts w:eastAsiaTheme="minorEastAsia"/>
          <w:iCs/>
          <w:lang w:val="en-US"/>
        </w:rPr>
        <w:t>S</w:t>
      </w:r>
      <w:r w:rsidRPr="001B514B">
        <w:rPr>
          <w:rFonts w:eastAsiaTheme="minorEastAsia"/>
          <w:iCs/>
          <w:vertAlign w:val="subscript"/>
          <w:lang w:val="en-US"/>
        </w:rPr>
        <w:t>t</w:t>
      </w:r>
      <w:r w:rsidRPr="001B514B">
        <w:rPr>
          <w:rFonts w:eastAsiaTheme="minorEastAsia"/>
          <w:iCs/>
          <w:vertAlign w:val="subscript"/>
        </w:rPr>
        <w:t>+1</w:t>
      </w:r>
      <w:r w:rsidRPr="001B514B">
        <w:rPr>
          <w:rFonts w:eastAsiaTheme="minorEastAsia"/>
          <w:iCs/>
        </w:rPr>
        <w:t xml:space="preserve">). </w:t>
      </w:r>
      <w:commentRangeStart w:id="105"/>
      <w:r w:rsidR="009202DA">
        <w:rPr>
          <w:rFonts w:eastAsiaTheme="minorEastAsia"/>
          <w:iCs/>
        </w:rPr>
        <w:t>Едностъпковия</w:t>
      </w:r>
      <w:commentRangeEnd w:id="105"/>
      <w:r w:rsidR="00AF3D71">
        <w:rPr>
          <w:rStyle w:val="CommentReference"/>
        </w:rPr>
        <w:commentReference w:id="105"/>
      </w:r>
      <w:r w:rsidR="00466EC0">
        <w:rPr>
          <w:rFonts w:eastAsiaTheme="minorEastAsia"/>
          <w:iCs/>
          <w:lang w:val="en-US"/>
        </w:rPr>
        <w:t>TD</w:t>
      </w:r>
      <w:r w:rsidR="00466EC0">
        <w:rPr>
          <w:rFonts w:eastAsiaTheme="minorEastAsia"/>
          <w:iCs/>
        </w:rPr>
        <w:t xml:space="preserve"> </w:t>
      </w:r>
      <w:r w:rsidR="009202DA">
        <w:rPr>
          <w:rFonts w:eastAsiaTheme="minorEastAsia"/>
          <w:iCs/>
        </w:rPr>
        <w:t>метод</w:t>
      </w:r>
      <w:r w:rsidR="00466EC0">
        <w:rPr>
          <w:rFonts w:eastAsiaTheme="minorEastAsia"/>
          <w:iCs/>
        </w:rPr>
        <w:t xml:space="preserve">прави промяната </w:t>
      </w:r>
      <w:commentRangeStart w:id="106"/>
      <w:r w:rsidR="002D7667">
        <w:rPr>
          <w:rFonts w:eastAsiaTheme="minorEastAsia"/>
          <w:iCs/>
        </w:rPr>
        <w:t>!!!</w:t>
      </w:r>
      <w:commentRangeEnd w:id="106"/>
      <w:r w:rsidR="002D7667">
        <w:rPr>
          <w:rStyle w:val="CommentReference"/>
        </w:rPr>
        <w:commentReference w:id="106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856"/>
      </w:tblGrid>
      <w:tr w:rsidR="00D5278E" w14:paraId="20EF909F" w14:textId="77777777" w:rsidTr="00D5278E">
        <w:tc>
          <w:tcPr>
            <w:tcW w:w="8359" w:type="dxa"/>
          </w:tcPr>
          <w:p w14:paraId="27BBDB86" w14:textId="63621B5D" w:rsidR="00D5278E" w:rsidRDefault="00D5278E" w:rsidP="00C81043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←V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+α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 γV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-V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657" w:type="dxa"/>
          </w:tcPr>
          <w:p w14:paraId="6CE17918" w14:textId="338BD72F" w:rsidR="00D5278E" w:rsidRDefault="00D5278E" w:rsidP="00C81043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(5.1.2)</w:t>
            </w:r>
          </w:p>
        </w:tc>
      </w:tr>
    </w:tbl>
    <w:p w14:paraId="33178618" w14:textId="6511240A" w:rsidR="00466EC0" w:rsidRDefault="00466EC0" w:rsidP="00C81043">
      <w:pPr>
        <w:rPr>
          <w:iCs/>
        </w:rPr>
      </w:pPr>
      <w:r>
        <w:rPr>
          <w:iCs/>
        </w:rPr>
        <w:t xml:space="preserve">веднага след преминаване в състояние  </w:t>
      </w:r>
      <w:r>
        <w:rPr>
          <w:iCs/>
          <w:lang w:val="en-US"/>
        </w:rPr>
        <w:t>S</w:t>
      </w:r>
      <w:r w:rsidRPr="00466EC0">
        <w:rPr>
          <w:iCs/>
          <w:vertAlign w:val="subscript"/>
          <w:lang w:val="en-US"/>
        </w:rPr>
        <w:t>t</w:t>
      </w:r>
      <w:r w:rsidRPr="00466EC0">
        <w:rPr>
          <w:iCs/>
          <w:vertAlign w:val="subscript"/>
        </w:rPr>
        <w:t>+1</w:t>
      </w:r>
      <w:r w:rsidR="002C4482" w:rsidRPr="002C4482">
        <w:rPr>
          <w:iCs/>
        </w:rPr>
        <w:t xml:space="preserve"> </w:t>
      </w:r>
      <w:r w:rsidR="002C4482">
        <w:rPr>
          <w:iCs/>
        </w:rPr>
        <w:t xml:space="preserve">и получена награда </w:t>
      </w:r>
      <w:r w:rsidR="002C4482">
        <w:rPr>
          <w:iCs/>
          <w:lang w:val="en-US"/>
        </w:rPr>
        <w:t>R</w:t>
      </w:r>
      <w:r w:rsidR="002C4482" w:rsidRPr="002C4482">
        <w:rPr>
          <w:iCs/>
          <w:vertAlign w:val="subscript"/>
          <w:lang w:val="en-US"/>
        </w:rPr>
        <w:t>t</w:t>
      </w:r>
      <w:r w:rsidR="002C4482" w:rsidRPr="002C4482">
        <w:rPr>
          <w:iCs/>
          <w:vertAlign w:val="subscript"/>
        </w:rPr>
        <w:t>+1</w:t>
      </w:r>
      <w:r w:rsidR="002C4482" w:rsidRPr="002C4482">
        <w:rPr>
          <w:iCs/>
        </w:rPr>
        <w:t>.</w:t>
      </w:r>
      <w:r w:rsidR="00265EEC">
        <w:rPr>
          <w:iCs/>
        </w:rPr>
        <w:t xml:space="preserve"> Такъв </w:t>
      </w:r>
      <w:r w:rsidR="00265EEC">
        <w:rPr>
          <w:iCs/>
          <w:lang w:val="en-US"/>
        </w:rPr>
        <w:t>TD</w:t>
      </w:r>
      <w:r w:rsidR="00265EEC">
        <w:rPr>
          <w:iCs/>
        </w:rPr>
        <w:t xml:space="preserve"> метод се нарича </w:t>
      </w:r>
      <w:r w:rsidR="00265EEC">
        <w:rPr>
          <w:iCs/>
          <w:lang w:val="en-US"/>
        </w:rPr>
        <w:t>TD</w:t>
      </w:r>
      <w:r w:rsidR="00265EEC" w:rsidRPr="00265EEC">
        <w:rPr>
          <w:iCs/>
        </w:rPr>
        <w:t>(0)</w:t>
      </w:r>
      <w:r w:rsidR="009202DA">
        <w:rPr>
          <w:iCs/>
        </w:rPr>
        <w:t xml:space="preserve"> и той </w:t>
      </w:r>
      <w:r w:rsidR="00265EEC">
        <w:rPr>
          <w:iCs/>
        </w:rPr>
        <w:t xml:space="preserve"> е частен случай на </w:t>
      </w:r>
      <w:r w:rsidR="00265EEC">
        <w:rPr>
          <w:iCs/>
          <w:lang w:val="en-US"/>
        </w:rPr>
        <w:t>TD</w:t>
      </w:r>
      <w:r w:rsidR="00265EEC" w:rsidRPr="00265EEC">
        <w:rPr>
          <w:iCs/>
        </w:rPr>
        <w:t>(</w:t>
      </w:r>
      <w:r w:rsidR="00265EEC">
        <w:rPr>
          <w:rFonts w:cs="Times New Roman"/>
          <w:iCs/>
        </w:rPr>
        <w:t>λ</w:t>
      </w:r>
      <w:r w:rsidR="00265EEC" w:rsidRPr="00265EEC">
        <w:rPr>
          <w:iCs/>
        </w:rPr>
        <w:t xml:space="preserve">) </w:t>
      </w:r>
      <w:r w:rsidR="00265EEC">
        <w:rPr>
          <w:iCs/>
        </w:rPr>
        <w:t xml:space="preserve">и </w:t>
      </w:r>
      <w:r w:rsidR="00265EEC">
        <w:rPr>
          <w:iCs/>
          <w:lang w:val="en-US"/>
        </w:rPr>
        <w:t>n</w:t>
      </w:r>
      <w:r w:rsidR="00265EEC" w:rsidRPr="00265EEC">
        <w:rPr>
          <w:iCs/>
        </w:rPr>
        <w:t>-</w:t>
      </w:r>
      <w:r w:rsidR="00265EEC">
        <w:rPr>
          <w:iCs/>
        </w:rPr>
        <w:t>стъпковите методи</w:t>
      </w:r>
      <w:r w:rsidR="00265EEC" w:rsidRPr="00265EEC">
        <w:rPr>
          <w:iCs/>
        </w:rPr>
        <w:t xml:space="preserve"> </w:t>
      </w:r>
      <w:r w:rsidR="00265EEC">
        <w:rPr>
          <w:iCs/>
          <w:lang w:val="en-US"/>
        </w:rPr>
        <w:t>TD</w:t>
      </w:r>
      <w:r w:rsidR="00265EEC" w:rsidRPr="00265EEC">
        <w:rPr>
          <w:iCs/>
        </w:rPr>
        <w:t>.</w:t>
      </w:r>
      <w:r w:rsidR="0040436F" w:rsidRPr="0040436F">
        <w:rPr>
          <w:iCs/>
        </w:rPr>
        <w:t xml:space="preserve"> </w:t>
      </w:r>
      <w:r w:rsidR="00182A17">
        <w:rPr>
          <w:iCs/>
        </w:rPr>
        <w:t xml:space="preserve">В следващите раздели се разглежда </w:t>
      </w:r>
      <w:r w:rsidR="0040436F">
        <w:rPr>
          <w:iCs/>
        </w:rPr>
        <w:t>как се представ</w:t>
      </w:r>
      <w:r w:rsidR="00182A17">
        <w:rPr>
          <w:iCs/>
        </w:rPr>
        <w:t>я</w:t>
      </w:r>
      <w:r w:rsidR="0040436F">
        <w:rPr>
          <w:iCs/>
        </w:rPr>
        <w:t xml:space="preserve"> апрокцимацията на функциите-стойност за отделните състояния в областта на невронауката и как </w:t>
      </w:r>
      <w:r w:rsidR="00182A17">
        <w:rPr>
          <w:iCs/>
        </w:rPr>
        <w:t>се</w:t>
      </w:r>
      <w:r w:rsidR="0040436F">
        <w:rPr>
          <w:iCs/>
        </w:rPr>
        <w:t xml:space="preserve"> извършва оптимизацията за постигане на максимална награда в дългосрочен план</w:t>
      </w:r>
      <w:r w:rsidR="00182A17">
        <w:rPr>
          <w:iCs/>
        </w:rPr>
        <w:t xml:space="preserve"> в мозъка</w:t>
      </w:r>
      <w:r w:rsidR="0040436F">
        <w:rPr>
          <w:iCs/>
        </w:rPr>
        <w:t>.</w:t>
      </w:r>
    </w:p>
    <w:p w14:paraId="5E062E72" w14:textId="026DA85D" w:rsidR="0040436F" w:rsidRDefault="00856D2C" w:rsidP="00856D2C">
      <w:pPr>
        <w:pStyle w:val="Heading2"/>
      </w:pPr>
      <w:bookmarkStart w:id="107" w:name="_Toc134572877"/>
      <w:r>
        <w:t>5.2 Контрол на моториката и реинфорсмънт обучението</w:t>
      </w:r>
      <w:bookmarkEnd w:id="107"/>
    </w:p>
    <w:p w14:paraId="43E0A185" w14:textId="6A496153" w:rsidR="00856D2C" w:rsidRDefault="009D06E9" w:rsidP="00856D2C">
      <w:r>
        <w:t>С</w:t>
      </w:r>
      <w:r w:rsidR="00856D2C">
        <w:t xml:space="preserve">етивно-моторната верига </w:t>
      </w:r>
      <w:r>
        <w:t xml:space="preserve">включва </w:t>
      </w:r>
      <w:r w:rsidR="00856D2C">
        <w:t>обработка</w:t>
      </w:r>
      <w:r>
        <w:t>та</w:t>
      </w:r>
      <w:r w:rsidR="00856D2C">
        <w:t xml:space="preserve"> на сензорни</w:t>
      </w:r>
      <w:r>
        <w:t>те</w:t>
      </w:r>
      <w:r w:rsidR="00856D2C">
        <w:t xml:space="preserve"> </w:t>
      </w:r>
      <w:r>
        <w:t xml:space="preserve">входни въздействия </w:t>
      </w:r>
      <w:r w:rsidR="00856D2C">
        <w:t xml:space="preserve">за определяне </w:t>
      </w:r>
      <w:r>
        <w:t xml:space="preserve">на желаното </w:t>
      </w:r>
      <w:r w:rsidR="00856D2C">
        <w:t xml:space="preserve">двигателно действие </w:t>
      </w:r>
      <w:r w:rsidR="007C1C7F">
        <w:t>в следващ момент</w:t>
      </w:r>
      <w:r w:rsidR="00856D2C">
        <w:t xml:space="preserve">. Това е най-основната функция на всяка нервна система. Човешкият мозъкът има огромен брой такива вериги, обхващащи еволюционната времева скала от най-примитивните рефлекси в периферната нервна система, до най-абстрактните и </w:t>
      </w:r>
      <w:r>
        <w:t xml:space="preserve"> нива на вземане на решения</w:t>
      </w:r>
      <w:r w:rsidR="00856D2C">
        <w:t xml:space="preserve">, , </w:t>
      </w:r>
      <w:r>
        <w:t xml:space="preserve">които </w:t>
      </w:r>
      <w:r w:rsidR="00856D2C">
        <w:t>включва</w:t>
      </w:r>
      <w:r>
        <w:t>т</w:t>
      </w:r>
      <w:r w:rsidR="00856D2C">
        <w:t xml:space="preserve"> най-високите нива на обработка в </w:t>
      </w:r>
      <w:r>
        <w:t xml:space="preserve">префронталната </w:t>
      </w:r>
      <w:r w:rsidR="00856D2C">
        <w:t>кора (PFC).</w:t>
      </w:r>
    </w:p>
    <w:p w14:paraId="6980046E" w14:textId="0F58FCC2" w:rsidR="00856D2C" w:rsidRDefault="00565FC5" w:rsidP="00F47EB6">
      <w:r>
        <w:t>На подкорно</w:t>
      </w:r>
      <w:r w:rsidRPr="00565FC5">
        <w:t xml:space="preserve"> </w:t>
      </w:r>
      <w:r>
        <w:t>ниво малкият мозък</w:t>
      </w:r>
      <w:r w:rsidR="009D4BCC">
        <w:t xml:space="preserve"> </w:t>
      </w:r>
      <w:r w:rsidR="00186EA6">
        <w:t>(</w:t>
      </w:r>
      <w:r w:rsidR="00186EA6">
        <w:rPr>
          <w:lang w:val="en-US"/>
        </w:rPr>
        <w:t>cerebellum</w:t>
      </w:r>
      <w:r w:rsidR="00186EA6">
        <w:t>)</w:t>
      </w:r>
      <w:r>
        <w:t xml:space="preserve"> и базалните ганглии</w:t>
      </w:r>
      <w:r w:rsidR="00186EA6" w:rsidRPr="00186EA6">
        <w:t xml:space="preserve"> (</w:t>
      </w:r>
      <w:r w:rsidR="00186EA6">
        <w:rPr>
          <w:lang w:val="en-US"/>
        </w:rPr>
        <w:t>basal</w:t>
      </w:r>
      <w:r w:rsidR="00186EA6" w:rsidRPr="00186EA6">
        <w:t xml:space="preserve"> </w:t>
      </w:r>
      <w:r w:rsidR="00186EA6">
        <w:rPr>
          <w:lang w:val="en-US"/>
        </w:rPr>
        <w:t>ganglia</w:t>
      </w:r>
      <w:r w:rsidR="00186EA6" w:rsidRPr="00FE48D3">
        <w:t>)</w:t>
      </w:r>
      <w:r>
        <w:t xml:space="preserve"> са двете основни контролни области, всяка от които има специално адаптирани механизми за обучение, които се различават от общите кортикални механизми за обучение.</w:t>
      </w:r>
      <w:r w:rsidR="00FE48D3">
        <w:t xml:space="preserve"> Базалните ганглии са специализирани за учене от сигнали за награда/наказание, в сравнение с очакванията за награда/наказание</w:t>
      </w:r>
      <w:r w:rsidR="009D4BCC">
        <w:t>, в следствие на което</w:t>
      </w:r>
      <w:r w:rsidR="00FE48D3">
        <w:t>наученото оформя избора на действие, който организмът ще направи при различни обстоятелства.</w:t>
      </w:r>
      <w:r w:rsidR="00F47EB6">
        <w:t xml:space="preserve"> Именно това е и реинфорсмънт обучение. Малкият мозък</w:t>
      </w:r>
      <w:r w:rsidR="009D4BCC">
        <w:t xml:space="preserve"> </w:t>
      </w:r>
      <w:r w:rsidR="00F47EB6" w:rsidRPr="00F47EB6">
        <w:t>(cerebellum)</w:t>
      </w:r>
      <w:r w:rsidR="00F47EB6">
        <w:t xml:space="preserve"> е специализиран да се учи от грешки, по-специално грешки от сензорните резултати, свързани с двигателните действия, по отношение на очакванията за тези сензорни резултати свързани с тези двигателни действия. По този начин малкият мозък може да усъвършенства изпълнението на даден двигателен план, за да го направите по-точен, ефективен и добре координиран.</w:t>
      </w:r>
    </w:p>
    <w:p w14:paraId="39735CB9" w14:textId="32DC486A" w:rsidR="001802F0" w:rsidRDefault="0048388D" w:rsidP="002F28D1">
      <w:pPr>
        <w:keepNext/>
        <w:jc w:val="center"/>
      </w:pPr>
      <w:r w:rsidRPr="0048388D">
        <w:rPr>
          <w:noProof/>
          <w:lang w:val="en-GB" w:eastAsia="en-GB"/>
        </w:rPr>
        <w:lastRenderedPageBreak/>
        <w:drawing>
          <wp:inline distT="0" distB="0" distL="0" distR="0" wp14:anchorId="7D028388" wp14:editId="1E183CF9">
            <wp:extent cx="3947157" cy="1611923"/>
            <wp:effectExtent l="0" t="0" r="0" b="7620"/>
            <wp:docPr id="119227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787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2692" cy="161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C6E6" w14:textId="3545F33A" w:rsidR="0048388D" w:rsidRDefault="0048388D" w:rsidP="00800050">
      <w:pPr>
        <w:pStyle w:val="Quote"/>
      </w:pPr>
      <w:r>
        <w:t>Фиг. 5.2.1 Ролята на базалните ганглии в избора на действие.</w:t>
      </w:r>
      <w:r w:rsidRPr="0048388D">
        <w:t xml:space="preserve"> </w:t>
      </w:r>
      <w:r>
        <w:rPr>
          <w:lang w:val="en-US"/>
        </w:rPr>
        <w:t>Cerebral</w:t>
      </w:r>
      <w:r w:rsidRPr="0048388D">
        <w:t xml:space="preserve"> </w:t>
      </w:r>
      <w:r>
        <w:rPr>
          <w:lang w:val="en-US"/>
        </w:rPr>
        <w:t>cortex</w:t>
      </w:r>
      <w:r w:rsidRPr="0048388D">
        <w:t xml:space="preserve"> - мозъчна кора, </w:t>
      </w:r>
      <w:r>
        <w:rPr>
          <w:lang w:val="en-US"/>
        </w:rPr>
        <w:t>Basal</w:t>
      </w:r>
      <w:r w:rsidRPr="0048388D">
        <w:t xml:space="preserve"> </w:t>
      </w:r>
      <w:r>
        <w:rPr>
          <w:lang w:val="en-US"/>
        </w:rPr>
        <w:t>ganglia</w:t>
      </w:r>
      <w:r w:rsidRPr="0048388D">
        <w:t xml:space="preserve"> – </w:t>
      </w:r>
      <w:r>
        <w:t xml:space="preserve">базални ганглии, </w:t>
      </w:r>
      <w:r>
        <w:rPr>
          <w:lang w:val="en-US"/>
        </w:rPr>
        <w:t>Possible</w:t>
      </w:r>
      <w:r w:rsidRPr="0048388D">
        <w:t xml:space="preserve"> </w:t>
      </w:r>
      <w:r>
        <w:rPr>
          <w:lang w:val="en-US"/>
        </w:rPr>
        <w:t>responses</w:t>
      </w:r>
      <w:r w:rsidRPr="0048388D">
        <w:t xml:space="preserve"> </w:t>
      </w:r>
      <w:r>
        <w:t>–</w:t>
      </w:r>
      <w:r w:rsidRPr="0048388D">
        <w:t xml:space="preserve"> </w:t>
      </w:r>
      <w:r>
        <w:t xml:space="preserve">възможни отговори, </w:t>
      </w:r>
      <w:r>
        <w:rPr>
          <w:lang w:val="en-US"/>
        </w:rPr>
        <w:t>Most</w:t>
      </w:r>
      <w:r w:rsidRPr="0048388D">
        <w:t xml:space="preserve"> </w:t>
      </w:r>
      <w:r>
        <w:rPr>
          <w:lang w:val="en-US"/>
        </w:rPr>
        <w:t>active</w:t>
      </w:r>
      <w:r w:rsidRPr="0048388D">
        <w:t xml:space="preserve"> </w:t>
      </w:r>
      <w:r>
        <w:rPr>
          <w:lang w:val="en-US"/>
        </w:rPr>
        <w:t>response</w:t>
      </w:r>
      <w:r w:rsidRPr="0048388D">
        <w:t xml:space="preserve"> </w:t>
      </w:r>
      <w:r>
        <w:t>–</w:t>
      </w:r>
      <w:r w:rsidRPr="0048388D">
        <w:t xml:space="preserve"> </w:t>
      </w:r>
      <w:r>
        <w:t xml:space="preserve">най-активен отговор. Много възможни реакции се считат възможни и базалните ганглии избират тази реакция с най-голяма активност да бъде изпълнена. Фигурата е репродуцирана от  Gazzaniga et al (2002)(виж </w:t>
      </w:r>
      <w:r w:rsidRPr="0011246D">
        <w:t xml:space="preserve">[2] </w:t>
      </w:r>
      <w:r>
        <w:t>фиг. 7.1 ).</w:t>
      </w:r>
    </w:p>
    <w:p w14:paraId="5790B715" w14:textId="160DDA11" w:rsidR="00800050" w:rsidRDefault="00371C05" w:rsidP="00371C05">
      <w:r>
        <w:t xml:space="preserve">Базалните ганглии </w:t>
      </w:r>
      <w:r w:rsidR="0085247C">
        <w:t xml:space="preserve">влияят на </w:t>
      </w:r>
      <w:r>
        <w:t xml:space="preserve"> избор</w:t>
      </w:r>
      <w:r w:rsidR="0085247C">
        <w:t>а</w:t>
      </w:r>
      <w:r>
        <w:t xml:space="preserve"> на действие в широк диапазон от фронтални кортикални области, благодарение на последователност от паралелни вериги на свързаност. На следващата фигура е дадена схема за избора на действие при моторните действия.</w:t>
      </w:r>
    </w:p>
    <w:p w14:paraId="06DEDCCC" w14:textId="1F15022B" w:rsidR="00371C05" w:rsidRDefault="00371C05" w:rsidP="00371C05">
      <w:pPr>
        <w:jc w:val="center"/>
      </w:pPr>
      <w:r w:rsidRPr="00371C05">
        <w:rPr>
          <w:noProof/>
          <w:lang w:val="en-GB" w:eastAsia="en-GB"/>
        </w:rPr>
        <w:drawing>
          <wp:inline distT="0" distB="0" distL="0" distR="0" wp14:anchorId="230D3626" wp14:editId="3A28010B">
            <wp:extent cx="1449391" cy="1638300"/>
            <wp:effectExtent l="0" t="0" r="0" b="0"/>
            <wp:docPr id="159228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841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53097" cy="16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FE92" w14:textId="6FD1D15A" w:rsidR="00371C05" w:rsidRDefault="00371C05" w:rsidP="007B0F22">
      <w:pPr>
        <w:pStyle w:val="Quote"/>
      </w:pPr>
      <w:r>
        <w:t xml:space="preserve">Фиг.5.2.2 Двигателна верига: SMA = допълнителна двигателна зона – свързаният стриатум (putamen) също получава от премоторна мозъчна кора (PM) и първична моторна (M1) и соматосензорна (S1) области – всичко необходимо за правилно контекстуализиране </w:t>
      </w:r>
      <w:r w:rsidR="00B8518F">
        <w:t xml:space="preserve">на </w:t>
      </w:r>
      <w:r>
        <w:t xml:space="preserve">двигателни действия. Адаптирано от </w:t>
      </w:r>
      <w:r w:rsidRPr="0011246D">
        <w:t xml:space="preserve">[2], </w:t>
      </w:r>
      <w:r>
        <w:t>фиг.7.2</w:t>
      </w:r>
    </w:p>
    <w:p w14:paraId="1D2E291E" w14:textId="0A68C7D2" w:rsidR="007B0F22" w:rsidRPr="002858EC" w:rsidRDefault="00A2484E" w:rsidP="00995DF7">
      <w:commentRangeStart w:id="108"/>
      <w:commentRangeEnd w:id="108"/>
      <w:r>
        <w:rPr>
          <w:rStyle w:val="CommentReference"/>
        </w:rPr>
        <w:commentReference w:id="108"/>
      </w:r>
      <w:r w:rsidR="002858EC">
        <w:t xml:space="preserve">Базалните ганглии се учат да избират действията, които носят награда. </w:t>
      </w:r>
    </w:p>
    <w:p w14:paraId="6C601D64" w14:textId="5BB7C512" w:rsidR="00800050" w:rsidRPr="00616226" w:rsidRDefault="002858EC" w:rsidP="00995DF7">
      <w:r>
        <w:lastRenderedPageBreak/>
        <w:t>Разделението на работата между фронталния кортекс и базалните ганглии е такова, че фронталният кортекс комбинира много различни възможни действия, с обогатени модели на свързаност от други кортикални области, осигуряващи обобщения на високо ниво на текущата среда, които след това активират набор от различни възможни действия, и след това базалните ганглии избират най-доброто (най-вероятно да бъде наградено) от тези действия, за да го изпълнят действително.</w:t>
      </w:r>
      <w:r w:rsidR="00616226">
        <w:t xml:space="preserve"> В по-широк смисъл, фронталният кортекс е размит творчески тип, с милион идеи, но не способност да се фокусира върху реалния свят и му е трудно да стесни нещата до точката на действителност и да направи каквото и да е: нещо като мечтател. Междувременно базалните ганглии са истински тип поемане на отговорност и може да вземе трудните решения и да свърши нещата</w:t>
      </w:r>
      <w:r w:rsidR="00616226" w:rsidRPr="00616226">
        <w:rPr>
          <w:vertAlign w:val="superscript"/>
        </w:rPr>
        <w:t>[2]</w:t>
      </w:r>
      <w:r w:rsidR="00616226">
        <w:t>.</w:t>
      </w:r>
      <w:r w:rsidR="00A176D3" w:rsidRPr="00A176D3">
        <w:t xml:space="preserve"> </w:t>
      </w:r>
      <w:r w:rsidR="00A176D3">
        <w:t>Вероятно това е причината там</w:t>
      </w:r>
      <w:r w:rsidR="00A176D3" w:rsidRPr="00A176D3">
        <w:t xml:space="preserve"> </w:t>
      </w:r>
      <w:r w:rsidR="00A176D3">
        <w:t>да са две отделни системи (фронтален кортекс и базални ганглии), които въпреки това работят много тясно заедно, за решаване на цялостния проблем за избор на действие.</w:t>
      </w:r>
      <w:r w:rsidR="00616226">
        <w:t xml:space="preserve"> </w:t>
      </w:r>
    </w:p>
    <w:p w14:paraId="21D3F206" w14:textId="4A18F3A4" w:rsidR="004F1929" w:rsidRDefault="004F1929" w:rsidP="004F1929">
      <w:pPr>
        <w:pStyle w:val="Heading2"/>
      </w:pPr>
      <w:bookmarkStart w:id="109" w:name="_Toc134572878"/>
      <w:r>
        <w:t>5.</w:t>
      </w:r>
      <w:r w:rsidR="004E2F67">
        <w:t>3</w:t>
      </w:r>
      <w:r>
        <w:t xml:space="preserve"> Допаминът и ролята му в </w:t>
      </w:r>
      <w:r>
        <w:rPr>
          <w:lang w:val="en-US"/>
        </w:rPr>
        <w:t>TD</w:t>
      </w:r>
      <w:r>
        <w:t xml:space="preserve"> реинфорсмънт методите за обучение</w:t>
      </w:r>
      <w:bookmarkEnd w:id="109"/>
      <w:r>
        <w:t xml:space="preserve"> </w:t>
      </w:r>
    </w:p>
    <w:p w14:paraId="3A47AEB9" w14:textId="278D375B" w:rsidR="00A93D1C" w:rsidRPr="00A93D1C" w:rsidRDefault="004477D9" w:rsidP="00A93D1C">
      <w:r>
        <w:t>. На следващата фигура е представен експеримент</w:t>
      </w:r>
      <w:r w:rsidR="00132C1D" w:rsidRPr="00547126">
        <w:rPr>
          <w:rPrChange w:id="110" w:author="borkox" w:date="2023-05-08T22:21:00Z">
            <w:rPr>
              <w:lang w:val="en-GB"/>
            </w:rPr>
          </w:rPrChange>
        </w:rPr>
        <w:t>,</w:t>
      </w:r>
      <w:r>
        <w:t xml:space="preserve"> </w:t>
      </w:r>
      <w:r w:rsidR="00132C1D">
        <w:t xml:space="preserve">доказващ връзката на определени звена в мозъка и реинфорсмънт обучението </w:t>
      </w:r>
      <w:r>
        <w:t xml:space="preserve">с условен стимул и награда. </w:t>
      </w:r>
    </w:p>
    <w:p w14:paraId="61CBF960" w14:textId="39A8EADC" w:rsidR="004F1929" w:rsidRDefault="004F1929" w:rsidP="004F1929">
      <w:pPr>
        <w:jc w:val="center"/>
      </w:pPr>
      <w:r w:rsidRPr="004F1929">
        <w:rPr>
          <w:noProof/>
          <w:lang w:val="en-GB" w:eastAsia="en-GB"/>
        </w:rPr>
        <w:drawing>
          <wp:inline distT="0" distB="0" distL="0" distR="0" wp14:anchorId="14278A2C" wp14:editId="3C418C1C">
            <wp:extent cx="2449865" cy="3710354"/>
            <wp:effectExtent l="0" t="0" r="7620" b="4445"/>
            <wp:docPr id="199692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283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5357" cy="371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B4AD" w14:textId="7A39E388" w:rsidR="00A93D1C" w:rsidRPr="004F1929" w:rsidRDefault="004F1929" w:rsidP="00A93D1C">
      <w:pPr>
        <w:pStyle w:val="Quote"/>
      </w:pPr>
      <w:r>
        <w:lastRenderedPageBreak/>
        <w:t xml:space="preserve">Фиг.5.2.1 </w:t>
      </w:r>
      <w:r w:rsidR="004E2F67">
        <w:t xml:space="preserve">Характерни модели на задействане на допаминергичните неврони във вентралната тегментална област (VTA) и substantia nigra pars compacta (SNc), в проста задача за </w:t>
      </w:r>
      <w:r w:rsidR="00BA6A49">
        <w:t xml:space="preserve">създаване на условен рефлекс </w:t>
      </w:r>
      <w:r w:rsidR="004E2F67">
        <w:t>(Schultz et al, 1997)</w:t>
      </w:r>
      <w:r w:rsidR="00A93D1C">
        <w:t xml:space="preserve">. </w:t>
      </w:r>
    </w:p>
    <w:p w14:paraId="758B596C" w14:textId="15F61112" w:rsidR="004477D9" w:rsidRDefault="004477D9" w:rsidP="004477D9">
      <w:r>
        <w:t xml:space="preserve">Преди </w:t>
      </w:r>
      <w:r w:rsidR="00BA6A49">
        <w:t>обучението за създаване на условния рефлекс</w:t>
      </w:r>
      <w:r>
        <w:t xml:space="preserve">, когато бъде </w:t>
      </w:r>
      <w:r w:rsidR="00DA1E76">
        <w:t>получена</w:t>
      </w:r>
      <w:r>
        <w:t xml:space="preserve"> награда, допаминовите неврони </w:t>
      </w:r>
      <w:r w:rsidR="00BA6A49">
        <w:t>повишават своята</w:t>
      </w:r>
      <w:r>
        <w:t xml:space="preserve"> активност (горен панел – хистограмата отгоре показва </w:t>
      </w:r>
      <w:r w:rsidR="00BA6A49">
        <w:t xml:space="preserve">броя </w:t>
      </w:r>
      <w:r>
        <w:t xml:space="preserve">на невронни спайкове в текущия момент). След като животното се научи да свързва условен стимул (CS) (напр. тон) с наградата, допаминовите невроните </w:t>
      </w:r>
      <w:r w:rsidR="00BA6A49">
        <w:t>реагират</w:t>
      </w:r>
      <w:r>
        <w:t xml:space="preserve"> </w:t>
      </w:r>
      <w:r w:rsidR="00BA6A49">
        <w:t xml:space="preserve">в </w:t>
      </w:r>
      <w:r>
        <w:t xml:space="preserve">началото на CS, а не </w:t>
      </w:r>
      <w:r w:rsidR="00BA6A49">
        <w:t xml:space="preserve">при получаването на </w:t>
      </w:r>
      <w:r>
        <w:t xml:space="preserve">самата награда. Ако награда бъде задържана след CS, има спад или пауза в </w:t>
      </w:r>
      <w:r w:rsidR="00DA1E76">
        <w:t>освобождаването</w:t>
      </w:r>
      <w:r>
        <w:t xml:space="preserve"> на допамин, което показва, че е имало някаква прогноза за наградата и когато тя не успее да бъде постигната, има отрицателна грешка в прогнозата. Този общ модел на възбуждане на невронни групи при различни условия е в голяма степен съвместим с модели за реинфорсмънт обучение, базирани на грешка при прогнозиране на възнаграждението</w:t>
      </w:r>
      <w:r w:rsidR="00BA6A49">
        <w:t xml:space="preserve"> </w:t>
      </w:r>
      <w:commentRangeStart w:id="111"/>
      <w:r w:rsidR="00BA6A49">
        <w:t>(</w:t>
      </w:r>
      <w:r>
        <w:t>Schultz et al, 1997</w:t>
      </w:r>
      <w:r w:rsidR="00BA6A49">
        <w:t>)</w:t>
      </w:r>
      <w:r w:rsidR="000E1933">
        <w:t>.</w:t>
      </w:r>
      <w:commentRangeEnd w:id="111"/>
      <w:r w:rsidR="00C54278">
        <w:rPr>
          <w:rStyle w:val="CommentReference"/>
        </w:rPr>
        <w:commentReference w:id="111"/>
      </w:r>
    </w:p>
    <w:p w14:paraId="05F26F17" w14:textId="664E46FF" w:rsidR="000E1933" w:rsidRDefault="000E1933" w:rsidP="000E1933">
      <w:r>
        <w:t>От изчислителна гледна точка най-простият модел на грешка при прогнозиране на възнаграждението е на Rescorla-Wagner (Rescorla и Wagner 1972) и е просто разликата между действителната награда и очакваната награда: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856"/>
      </w:tblGrid>
      <w:tr w:rsidR="00414F48" w14:paraId="267E01B2" w14:textId="77777777" w:rsidTr="00414F48">
        <w:tc>
          <w:tcPr>
            <w:tcW w:w="8217" w:type="dxa"/>
          </w:tcPr>
          <w:p w14:paraId="5E1ED34D" w14:textId="1997EE75" w:rsidR="00414F48" w:rsidRDefault="00414F48" w:rsidP="000E1933">
            <m:oMathPara>
              <m:oMath>
                <m:r>
                  <w:rPr>
                    <w:rFonts w:ascii="Cambria Math" w:hAnsi="Cambria Math"/>
                  </w:rPr>
                  <m:t>δ=</m:t>
                </m:r>
                <m:r>
                  <w:rPr>
                    <w:rFonts w:ascii="Cambria Math" w:hAnsi="Cambria Math"/>
                    <w:lang w:val="en-US"/>
                  </w:rPr>
                  <m:t xml:space="preserve">r-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r</m:t>
                    </m:r>
                  </m:e>
                </m:acc>
              </m:oMath>
            </m:oMathPara>
          </w:p>
        </w:tc>
        <w:tc>
          <w:tcPr>
            <w:tcW w:w="799" w:type="dxa"/>
          </w:tcPr>
          <w:p w14:paraId="5F9D0963" w14:textId="7459A948" w:rsidR="00414F48" w:rsidRDefault="00414F48" w:rsidP="000E1933">
            <w:r>
              <w:t>(5.3.1)</w:t>
            </w:r>
          </w:p>
        </w:tc>
      </w:tr>
      <w:tr w:rsidR="00414F48" w14:paraId="22F3D680" w14:textId="77777777" w:rsidTr="00414F48">
        <w:tc>
          <w:tcPr>
            <w:tcW w:w="8217" w:type="dxa"/>
          </w:tcPr>
          <w:p w14:paraId="4B13BE43" w14:textId="0352D5A7" w:rsidR="00414F48" w:rsidRDefault="00414F48" w:rsidP="000E1933">
            <m:oMathPara>
              <m:oMath>
                <m:r>
                  <w:rPr>
                    <w:rFonts w:ascii="Cambria Math" w:hAnsi="Cambria Math"/>
                  </w:rPr>
                  <m:t>δ=</m:t>
                </m:r>
                <m:r>
                  <w:rPr>
                    <w:rFonts w:ascii="Cambria Math" w:hAnsi="Cambria Math"/>
                    <w:lang w:val="en-US"/>
                  </w:rPr>
                  <m:t xml:space="preserve">r- 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aryPr>
                  <m:sub/>
                  <m:sup/>
                  <m:e>
                    <m:r>
                      <w:rPr>
                        <w:rFonts w:ascii="Cambria Math" w:hAnsi="Cambria Math"/>
                        <w:lang w:val="en-US"/>
                      </w:rPr>
                      <m:t>xw</m:t>
                    </m:r>
                  </m:e>
                </m:nary>
              </m:oMath>
            </m:oMathPara>
          </w:p>
        </w:tc>
        <w:tc>
          <w:tcPr>
            <w:tcW w:w="799" w:type="dxa"/>
          </w:tcPr>
          <w:p w14:paraId="4F76FDCF" w14:textId="488C72BD" w:rsidR="00414F48" w:rsidRDefault="00414F48" w:rsidP="000E1933">
            <w:r>
              <w:t>(5.3.2)</w:t>
            </w:r>
          </w:p>
        </w:tc>
      </w:tr>
    </w:tbl>
    <w:p w14:paraId="08653C25" w14:textId="2AF71AAE" w:rsidR="001A63A2" w:rsidRDefault="001A63A2" w:rsidP="001A63A2">
      <w:pPr>
        <w:rPr>
          <w:rFonts w:eastAsiaTheme="minorEastAsia"/>
        </w:rPr>
      </w:pPr>
      <w:r>
        <w:rPr>
          <w:rFonts w:eastAsiaTheme="minorEastAsia"/>
        </w:rPr>
        <w:t xml:space="preserve">където </w:t>
      </w:r>
      <w:r>
        <w:rPr>
          <w:rFonts w:eastAsiaTheme="minorEastAsia" w:cs="Times New Roman"/>
        </w:rPr>
        <w:t>δ</w:t>
      </w:r>
      <w:r>
        <w:rPr>
          <w:rFonts w:eastAsiaTheme="minorEastAsia"/>
        </w:rPr>
        <w:t xml:space="preserve"> („делта“) </w:t>
      </w:r>
      <w:r w:rsidRPr="001A63A2">
        <w:rPr>
          <w:rFonts w:eastAsiaTheme="minorEastAsia"/>
        </w:rPr>
        <w:t>е грешката при прогнозиране на наградата, r е действително получената сума на наградата и</w:t>
      </w:r>
      <w:r>
        <w:rPr>
          <w:rFonts w:eastAsiaTheme="minorEastAsia"/>
        </w:rPr>
        <w:t xml:space="preserve">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r</m:t>
            </m:r>
          </m:e>
        </m:acc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xw</m:t>
            </m:r>
          </m:e>
        </m:nary>
        <m:r>
          <w:rPr>
            <w:rFonts w:ascii="Cambria Math" w:hAnsi="Cambria Math"/>
          </w:rPr>
          <m:t xml:space="preserve"> </m:t>
        </m:r>
      </m:oMath>
      <w:r w:rsidRPr="001A63A2">
        <w:rPr>
          <w:rFonts w:eastAsiaTheme="minorEastAsia"/>
        </w:rPr>
        <w:t xml:space="preserve">е очакваното възнаграждение, което се изчислява като претеглена сума </w:t>
      </w:r>
      <w:r w:rsidR="00B566AA">
        <w:rPr>
          <w:rFonts w:eastAsiaTheme="minorEastAsia"/>
        </w:rPr>
        <w:t>от</w:t>
      </w:r>
      <w:r w:rsidR="00B566AA" w:rsidRPr="001A63A2">
        <w:rPr>
          <w:rFonts w:eastAsiaTheme="minorEastAsia"/>
        </w:rPr>
        <w:t xml:space="preserve"> </w:t>
      </w:r>
      <w:r w:rsidRPr="001A63A2">
        <w:rPr>
          <w:rFonts w:eastAsiaTheme="minorEastAsia"/>
        </w:rPr>
        <w:t>входните стимули x с тегла w.</w:t>
      </w:r>
      <w:r>
        <w:rPr>
          <w:rFonts w:eastAsiaTheme="minorEastAsia"/>
        </w:rPr>
        <w:t xml:space="preserve"> </w:t>
      </w:r>
      <w:r w:rsidRPr="001A63A2">
        <w:rPr>
          <w:rFonts w:eastAsiaTheme="minorEastAsia"/>
        </w:rPr>
        <w:t>Теглата се адаптират, за да се опитат да предвидят точно действителните стойности на възнаграждението и всъщност тази делта стойност уточнява</w:t>
      </w:r>
      <w:r>
        <w:rPr>
          <w:rFonts w:eastAsiaTheme="minorEastAsia"/>
        </w:rPr>
        <w:t xml:space="preserve"> </w:t>
      </w:r>
      <w:r w:rsidRPr="001A63A2">
        <w:rPr>
          <w:rFonts w:eastAsiaTheme="minorEastAsia"/>
        </w:rPr>
        <w:t>посоката, в която трябва да се променят теглата:</w:t>
      </w:r>
      <w:r>
        <w:rPr>
          <w:rFonts w:eastAsiaTheme="minorEastAsia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856"/>
      </w:tblGrid>
      <w:tr w:rsidR="00414F48" w14:paraId="7D5FD4E8" w14:textId="77777777" w:rsidTr="00414F48">
        <w:tc>
          <w:tcPr>
            <w:tcW w:w="8217" w:type="dxa"/>
          </w:tcPr>
          <w:p w14:paraId="5AE0442C" w14:textId="6F302A02" w:rsidR="00414F48" w:rsidRDefault="00414F48" w:rsidP="001A63A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∆</m:t>
                </m:r>
                <m:r>
                  <w:rPr>
                    <w:rFonts w:ascii="Cambria Math" w:hAnsi="Cambria Math"/>
                    <w:lang w:val="en-US"/>
                  </w:rPr>
                  <m:t>w=</m:t>
                </m:r>
                <m:r>
                  <w:rPr>
                    <w:rFonts w:ascii="Cambria Math" w:hAnsi="Cambria Math"/>
                  </w:rPr>
                  <m:t xml:space="preserve"> δx</m:t>
                </m:r>
              </m:oMath>
            </m:oMathPara>
          </w:p>
        </w:tc>
        <w:tc>
          <w:tcPr>
            <w:tcW w:w="799" w:type="dxa"/>
          </w:tcPr>
          <w:p w14:paraId="68A42D04" w14:textId="2A698820" w:rsidR="00414F48" w:rsidRDefault="00414F48" w:rsidP="001A63A2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(5.3.3)</w:t>
            </w:r>
          </w:p>
        </w:tc>
      </w:tr>
    </w:tbl>
    <w:p w14:paraId="738BB2B5" w14:textId="77E159C9" w:rsidR="00373AF7" w:rsidRDefault="00373AF7" w:rsidP="00373AF7">
      <w:r w:rsidRPr="00373AF7">
        <w:t xml:space="preserve">Това е идентично с правилото за делта обучение, включително </w:t>
      </w:r>
      <w:r>
        <w:t>претеглената</w:t>
      </w:r>
      <w:r w:rsidRPr="00373AF7">
        <w:t xml:space="preserve"> зависимост от активността на стимула x – иска </w:t>
      </w:r>
      <w:r>
        <w:t>се</w:t>
      </w:r>
      <w:r w:rsidRPr="00373AF7">
        <w:t xml:space="preserve"> пром</w:t>
      </w:r>
      <w:r>
        <w:t>яна</w:t>
      </w:r>
      <w:r w:rsidRPr="00373AF7">
        <w:t xml:space="preserve"> само</w:t>
      </w:r>
      <w:r>
        <w:t xml:space="preserve"> на</w:t>
      </w:r>
      <w:r w:rsidRPr="00373AF7">
        <w:t xml:space="preserve"> теглата за стимули, които действително присъстват (т.е. ненулеви x).</w:t>
      </w:r>
    </w:p>
    <w:p w14:paraId="1B3E7606" w14:textId="2BB928B8" w:rsidR="00373AF7" w:rsidRDefault="00520389" w:rsidP="00720A54">
      <w:r>
        <w:t xml:space="preserve">Когато предвиждането на наградата е правилно, тогава действителната стойност на наградата се анулира от прогнозата, както е показано във втория </w:t>
      </w:r>
      <w:commentRangeStart w:id="112"/>
      <w:r>
        <w:t>панел</w:t>
      </w:r>
      <w:commentRangeEnd w:id="112"/>
      <w:r w:rsidR="00B566AA">
        <w:rPr>
          <w:rStyle w:val="CommentReference"/>
        </w:rPr>
        <w:commentReference w:id="112"/>
      </w:r>
      <w:r w:rsidR="00B566AA">
        <w:t xml:space="preserve"> на Фиг. </w:t>
      </w:r>
      <w:r w:rsidR="00B566AA">
        <w:lastRenderedPageBreak/>
        <w:t>5.2.1</w:t>
      </w:r>
      <w:del w:id="113" w:author="borkox" w:date="2023-05-09T08:42:00Z">
        <w:r w:rsidR="00B566AA" w:rsidDel="005166C7">
          <w:delText>???</w:delText>
        </w:r>
      </w:del>
      <w:r>
        <w:t>. Това правило предсказва точно и другите случаи, показани на фигурата (грешки при прогнозиране на положителни и отрицателни награди).</w:t>
      </w:r>
      <w:r w:rsidR="00720A54">
        <w:t xml:space="preserve"> Това, което моделът на Rescorla-Wagner не успява да улови, е </w:t>
      </w:r>
      <w:r w:rsidR="00B566AA">
        <w:t xml:space="preserve">секретирането </w:t>
      </w:r>
      <w:r w:rsidR="00720A54">
        <w:t>на допамин до началото на условния стимул</w:t>
      </w:r>
      <w:r w:rsidR="00B566AA">
        <w:t xml:space="preserve"> </w:t>
      </w:r>
      <w:r w:rsidR="00720A54">
        <w:t xml:space="preserve">(CS) във втори панел на фигурата. Малко по-сложният модел, представен в 5.1 известен като </w:t>
      </w:r>
      <w:r w:rsidR="00B8518F">
        <w:t>темпорални</w:t>
      </w:r>
      <w:r w:rsidR="00720A54">
        <w:t xml:space="preserve"> разлики (TD) улавя това започване на стимула (CS), като въвежда време в уравнението (както и името предполага). В сравнение с Rescorla-Wagner, TD просто добавя един допълнителен термин към делта уравнението, представляващо бъдещите стойности на възнагражденията, които може да дойдат по-късно във времето: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62"/>
        <w:gridCol w:w="856"/>
      </w:tblGrid>
      <w:tr w:rsidR="00414F48" w14:paraId="69EB113B" w14:textId="77777777" w:rsidTr="00414F48">
        <w:tc>
          <w:tcPr>
            <w:tcW w:w="8162" w:type="dxa"/>
          </w:tcPr>
          <w:p w14:paraId="4980EB26" w14:textId="2047D2BA" w:rsidR="00414F48" w:rsidRDefault="00414F48" w:rsidP="00720A54">
            <m:oMathPara>
              <m:oMath>
                <m:r>
                  <w:rPr>
                    <w:rFonts w:ascii="Cambria Math" w:hAnsi="Cambria Math"/>
                  </w:rPr>
                  <m:t>δ=(</m:t>
                </m:r>
                <m:r>
                  <w:rPr>
                    <w:rFonts w:ascii="Cambria Math" w:hAnsi="Cambria Math"/>
                    <w:lang w:val="en-US"/>
                  </w:rPr>
                  <m:t xml:space="preserve">r+f)-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r</m:t>
                    </m:r>
                  </m:e>
                </m:acc>
              </m:oMath>
            </m:oMathPara>
          </w:p>
        </w:tc>
        <w:tc>
          <w:tcPr>
            <w:tcW w:w="854" w:type="dxa"/>
          </w:tcPr>
          <w:p w14:paraId="71C9E88B" w14:textId="2D93DD7D" w:rsidR="00414F48" w:rsidRDefault="00414F48" w:rsidP="00720A54">
            <w:r>
              <w:t>(5.3.4)</w:t>
            </w:r>
          </w:p>
        </w:tc>
      </w:tr>
    </w:tbl>
    <w:p w14:paraId="106E1974" w14:textId="4CBBC53E" w:rsidR="00AE069E" w:rsidRDefault="00AE069E" w:rsidP="00A737B3">
      <w:r>
        <w:t xml:space="preserve">където </w:t>
      </w:r>
      <w:r>
        <w:rPr>
          <w:lang w:val="en-US"/>
        </w:rPr>
        <w:t>f</w:t>
      </w:r>
      <w:r>
        <w:t xml:space="preserve"> представлява бъдещите награди и очакваната награда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r</m:t>
            </m:r>
          </m:e>
        </m:acc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xw</m:t>
            </m:r>
          </m:e>
        </m:nary>
        <m:r>
          <w:rPr>
            <w:rFonts w:ascii="Cambria Math" w:hAnsi="Cambria Math"/>
          </w:rPr>
          <m:t xml:space="preserve"> </m:t>
        </m:r>
      </m:oMath>
      <w:r>
        <w:t xml:space="preserve"> трябва да се опита да предвиди както текущата награда r, така и тази бъдеща награда f. В проста задача за </w:t>
      </w:r>
      <w:r w:rsidR="00443A8D">
        <w:t>условния рефлекс</w:t>
      </w:r>
      <w:r>
        <w:t xml:space="preserve">, където CS надеждно прогнозира последваща награда, началото на CS води до увеличаване на </w:t>
      </w:r>
      <w:r w:rsidR="00443A8D">
        <w:t xml:space="preserve">стойността на </w:t>
      </w:r>
      <w:r>
        <w:t xml:space="preserve">f, защото след като CS пристигне, има голяма вероятност за награда в близко бъдеще. Освен това самото f не е предвидимо, тъй като началото на </w:t>
      </w:r>
      <w:r w:rsidR="003B2D6C">
        <w:t>условния стимул (</w:t>
      </w:r>
      <w:r>
        <w:t>CS</w:t>
      </w:r>
      <w:r w:rsidR="003B2D6C">
        <w:t>)</w:t>
      </w:r>
      <w:r>
        <w:t xml:space="preserve"> не е предсказан</w:t>
      </w:r>
      <w:r w:rsidR="00443A8D">
        <w:t>о</w:t>
      </w:r>
      <w:r>
        <w:t xml:space="preserve"> от по-ранно събитие (и ако беше, тогава тази по-ранна реплика би била истинския </w:t>
      </w:r>
      <w:r w:rsidR="003B2D6C">
        <w:t>стимул</w:t>
      </w:r>
      <w:r>
        <w:t xml:space="preserve"> и </w:t>
      </w:r>
      <w:r w:rsidR="003B2D6C">
        <w:t xml:space="preserve">щеше да </w:t>
      </w:r>
      <w:r>
        <w:t xml:space="preserve">стимулира допаминовия синтез). Следователно, очакването на r-шапка не може да анулира стойността f, и </w:t>
      </w:r>
      <w:r w:rsidR="00443A8D">
        <w:t xml:space="preserve">започва производство на </w:t>
      </w:r>
      <w:r>
        <w:t>допамин</w:t>
      </w:r>
      <w:del w:id="114" w:author="borkox" w:date="2023-05-09T08:42:00Z">
        <w:r w:rsidDel="005166C7">
          <w:delText>ов</w:delText>
        </w:r>
      </w:del>
      <w:r>
        <w:t>.</w:t>
      </w:r>
      <w:r w:rsidR="00A737B3">
        <w:t xml:space="preserve"> Въпреки че тази f стойност обяснява CS-началото на допаминов</w:t>
      </w:r>
      <w:r w:rsidR="00443A8D">
        <w:t>ия синтез</w:t>
      </w:r>
      <w:r w:rsidR="00A737B3">
        <w:t>, тя повдига въпроса как може системата да знае какви награди предстоят в бъдеще? Като всичко, свързано с бъдещето, т</w:t>
      </w:r>
      <w:r w:rsidR="00B8518F">
        <w:t>о</w:t>
      </w:r>
      <w:r w:rsidR="00A737B3">
        <w:t xml:space="preserve"> по същество просто трябва да се познае, като се използва миналото като отправна точка по възможно най-добрия начин. TD прави това, като се опитва </w:t>
      </w:r>
      <w:r w:rsidR="00B8518F">
        <w:t>д</w:t>
      </w:r>
      <w:r w:rsidR="00A737B3">
        <w:t>а налага последователност в оценките на възнаграждението във времето. На практика оценката в момент t се използва за обучение на оценка във време t-1 и т.н., за да се поддържа всичко възможно най-последователно във времето и в съответствие с действителните награди, които се получават във времето.</w:t>
      </w:r>
    </w:p>
    <w:p w14:paraId="69E75565" w14:textId="3C9DCC96" w:rsidR="00BE5991" w:rsidRDefault="00460179" w:rsidP="00BE5991">
      <w:commentRangeStart w:id="115"/>
      <w:r>
        <w:t xml:space="preserve">Цената на текущото състояние в момента </w:t>
      </w:r>
      <w:r>
        <w:rPr>
          <w:lang w:val="en-GB"/>
        </w:rPr>
        <w:t>t</w:t>
      </w:r>
      <w:r>
        <w:t>, означена за удобство с</w:t>
      </w:r>
      <w:r w:rsidR="00BE5991">
        <w:t xml:space="preserve"> </w:t>
      </w:r>
      <w:r w:rsidR="00BE5991" w:rsidRPr="00BE5991">
        <w:t>V(t)</w:t>
      </w:r>
      <w:r>
        <w:t>,</w:t>
      </w:r>
      <w:r w:rsidR="00BE5991">
        <w:t xml:space="preserve"> </w:t>
      </w:r>
      <w:r>
        <w:t xml:space="preserve">е сума </w:t>
      </w:r>
      <w:r w:rsidR="00BE5991">
        <w:t xml:space="preserve"> от всички настоящи и бъдещи награди, като бъдещите награди са намалени с „гама“ фактор, който дава интуитивната представа, че наградите по-нататък в бъдещето струват по-малко от тези, които ще настъпят по-рано</w:t>
      </w:r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856"/>
      </w:tblGrid>
      <w:tr w:rsidR="00414F48" w14:paraId="0C37040C" w14:textId="77777777" w:rsidTr="00414F48">
        <w:tc>
          <w:tcPr>
            <w:tcW w:w="8359" w:type="dxa"/>
          </w:tcPr>
          <w:p w14:paraId="79FDB4C0" w14:textId="43CF14E7" w:rsidR="00414F48" w:rsidRDefault="00414F48" w:rsidP="00414F4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w:lastRenderedPageBreak/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=r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p>
                <m:r>
                  <w:rPr>
                    <w:rFonts w:ascii="Cambria Math" w:hAnsi="Cambria Math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t+1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t+2</m:t>
                    </m:r>
                  </m:e>
                </m:d>
                <m:r>
                  <w:rPr>
                    <w:rFonts w:ascii="Cambria Math" w:hAnsi="Cambria Math"/>
                  </w:rPr>
                  <m:t>+…</m:t>
                </m:r>
              </m:oMath>
            </m:oMathPara>
          </w:p>
        </w:tc>
        <w:tc>
          <w:tcPr>
            <w:tcW w:w="657" w:type="dxa"/>
          </w:tcPr>
          <w:p w14:paraId="150C1965" w14:textId="75EDCFD2" w:rsidR="00414F48" w:rsidRDefault="00414F48" w:rsidP="00414F4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(5.3.5)</w:t>
            </w:r>
          </w:p>
        </w:tc>
      </w:tr>
    </w:tbl>
    <w:p w14:paraId="3718F97F" w14:textId="7A2D81A6" w:rsidR="00720A54" w:rsidRDefault="00460179" w:rsidP="00720A54">
      <w:r>
        <w:t>или в рекурсивен вид: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856"/>
      </w:tblGrid>
      <w:tr w:rsidR="00803D76" w14:paraId="1F26DD39" w14:textId="77777777" w:rsidTr="00803D76">
        <w:tc>
          <w:tcPr>
            <w:tcW w:w="8217" w:type="dxa"/>
          </w:tcPr>
          <w:p w14:paraId="03055C3B" w14:textId="6882B903" w:rsidR="00803D76" w:rsidRDefault="00803D76" w:rsidP="00720A54">
            <m:oMathPara>
              <m:oMath>
                <m:r>
                  <w:rPr>
                    <w:rFonts w:ascii="Cambria Math" w:hAnsi="Cambria Math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=r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+γV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t+1</m:t>
                    </m:r>
                  </m:e>
                </m:d>
              </m:oMath>
            </m:oMathPara>
          </w:p>
        </w:tc>
        <w:tc>
          <w:tcPr>
            <w:tcW w:w="799" w:type="dxa"/>
          </w:tcPr>
          <w:p w14:paraId="7FB007C4" w14:textId="4108B39B" w:rsidR="00803D76" w:rsidRDefault="00803D76" w:rsidP="00720A54">
            <w:r>
              <w:t>(5.3.6)</w:t>
            </w:r>
          </w:p>
        </w:tc>
      </w:tr>
    </w:tbl>
    <w:p w14:paraId="4C56BBD2" w14:textId="00916A13" w:rsidR="004477D9" w:rsidRDefault="00460179" w:rsidP="00DE40DF">
      <w:r>
        <w:t xml:space="preserve">Така оценката на </w:t>
      </w:r>
      <w:r>
        <w:rPr>
          <w:lang w:val="en-GB"/>
        </w:rPr>
        <w:t>V</w:t>
      </w:r>
      <w:r w:rsidRPr="005166C7">
        <w:t>(</w:t>
      </w:r>
      <w:r>
        <w:rPr>
          <w:lang w:val="en-GB"/>
        </w:rPr>
        <w:t>t</w:t>
      </w:r>
      <w:r w:rsidRPr="005166C7">
        <w:t xml:space="preserve">) </w:t>
      </w:r>
      <w:r>
        <w:rPr>
          <w:lang w:val="en-GB"/>
        </w:rPr>
        <w:t>e</w:t>
      </w:r>
      <w:r w:rsidRPr="005166C7">
        <w:t xml:space="preserve">: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856"/>
      </w:tblGrid>
      <w:tr w:rsidR="00803D76" w14:paraId="376D5AB0" w14:textId="77777777" w:rsidTr="00803D76">
        <w:tc>
          <w:tcPr>
            <w:tcW w:w="8217" w:type="dxa"/>
          </w:tcPr>
          <w:p w14:paraId="2FA2CFAB" w14:textId="58C5E140" w:rsidR="00803D76" w:rsidRDefault="00000000" w:rsidP="00DE40DF">
            <m:oMathPara>
              <m:oMath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=r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+γ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</w:rPr>
                  <m:t>(t+1)</m:t>
                </m:r>
              </m:oMath>
            </m:oMathPara>
          </w:p>
        </w:tc>
        <w:tc>
          <w:tcPr>
            <w:tcW w:w="799" w:type="dxa"/>
          </w:tcPr>
          <w:p w14:paraId="1405A3E6" w14:textId="5401E172" w:rsidR="00803D76" w:rsidRDefault="00803D76" w:rsidP="00DE40DF">
            <w:r>
              <w:t>(5.3.7)</w:t>
            </w:r>
          </w:p>
        </w:tc>
      </w:tr>
    </w:tbl>
    <w:p w14:paraId="4D756A59" w14:textId="6BD843FC" w:rsidR="00F21026" w:rsidRDefault="00F21026" w:rsidP="00F21026">
      <w:r w:rsidRPr="00F21026">
        <w:t xml:space="preserve">Това уравнение </w:t>
      </w:r>
      <w:r w:rsidR="00313E3C">
        <w:t>дефинира</w:t>
      </w:r>
      <w:r w:rsidRPr="00F21026">
        <w:t xml:space="preserve"> </w:t>
      </w:r>
      <w:commentRangeStart w:id="116"/>
      <w:r w:rsidRPr="00F21026">
        <w:t>оценка</w:t>
      </w:r>
      <w:commentRangeEnd w:id="116"/>
      <w:r w:rsidR="00313E3C">
        <w:rPr>
          <w:rStyle w:val="CommentReference"/>
        </w:rPr>
        <w:commentReference w:id="116"/>
      </w:r>
      <w:r w:rsidR="00313E3C">
        <w:t>та на наградата</w:t>
      </w:r>
      <w:r w:rsidRPr="00F21026">
        <w:t xml:space="preserve"> в настоящия момент t, по отношение на бъдещата </w:t>
      </w:r>
      <w:r w:rsidR="00313E3C">
        <w:t xml:space="preserve">й </w:t>
      </w:r>
      <w:r w:rsidRPr="00F21026">
        <w:t xml:space="preserve">оценка в момент t+1. </w:t>
      </w:r>
      <w:r w:rsidR="00313E3C">
        <w:t>Ако тази оценка е точна, то</w:t>
      </w:r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856"/>
      </w:tblGrid>
      <w:tr w:rsidR="00803D76" w14:paraId="2DD86609" w14:textId="77777777" w:rsidTr="00803D76">
        <w:tc>
          <w:tcPr>
            <w:tcW w:w="8217" w:type="dxa"/>
          </w:tcPr>
          <w:p w14:paraId="1E74E444" w14:textId="79143C2F" w:rsidR="00803D76" w:rsidRDefault="00803D76" w:rsidP="00F21026">
            <m:oMathPara>
              <m:oMath>
                <m:r>
                  <w:rPr>
                    <w:rFonts w:ascii="Cambria Math" w:hAnsi="Cambria Math"/>
                  </w:rPr>
                  <m:t>0=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+γ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(t+1)</m:t>
                    </m:r>
                  </m:e>
                </m:d>
                <m:r>
                  <w:rPr>
                    <w:rFonts w:ascii="Cambria Math" w:hAnsi="Cambria Math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oMath>
            </m:oMathPara>
          </w:p>
        </w:tc>
        <w:tc>
          <w:tcPr>
            <w:tcW w:w="799" w:type="dxa"/>
          </w:tcPr>
          <w:p w14:paraId="0565CF8F" w14:textId="5B895392" w:rsidR="00803D76" w:rsidRDefault="00803D76" w:rsidP="00F21026">
            <w:r>
              <w:t>(5.3.8)</w:t>
            </w:r>
          </w:p>
        </w:tc>
      </w:tr>
    </w:tbl>
    <w:p w14:paraId="66016551" w14:textId="1657C83F" w:rsidR="00F21026" w:rsidRDefault="00F21026" w:rsidP="00F21026">
      <w:r>
        <w:t>Това математически означава, че темпорални</w:t>
      </w:r>
      <w:r w:rsidR="00F4225F">
        <w:t>те</w:t>
      </w:r>
      <w:r>
        <w:t xml:space="preserve"> метод</w:t>
      </w:r>
      <w:r w:rsidR="00F4225F">
        <w:t>и</w:t>
      </w:r>
      <w:r w:rsidR="00313E3C">
        <w:t xml:space="preserve"> </w:t>
      </w:r>
      <w:r>
        <w:t>(TD) се опитва</w:t>
      </w:r>
      <w:r w:rsidR="00F4225F">
        <w:t>т</w:t>
      </w:r>
      <w:r>
        <w:t xml:space="preserve"> да поддържа</w:t>
      </w:r>
      <w:r w:rsidR="00F4225F">
        <w:t>т</w:t>
      </w:r>
      <w:r>
        <w:t xml:space="preserve"> оценките последователни във времето </w:t>
      </w:r>
      <w:r w:rsidR="00F4225F">
        <w:t>по такъв начин, че</w:t>
      </w:r>
      <w:r>
        <w:t xml:space="preserve"> техните разлики трябва да са нула. </w:t>
      </w:r>
      <w:r w:rsidR="00460179">
        <w:t xml:space="preserve">Следователно </w:t>
      </w:r>
      <w:r>
        <w:t>грешка</w:t>
      </w:r>
      <w:r w:rsidR="00460179">
        <w:t>та</w:t>
      </w:r>
      <w:r>
        <w:t xml:space="preserve"> при прогнозиране на наградата</w:t>
      </w:r>
      <w:r w:rsidR="00460179">
        <w:t xml:space="preserve"> е</w:t>
      </w:r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856"/>
      </w:tblGrid>
      <w:tr w:rsidR="00803D76" w14:paraId="5F4B0D8F" w14:textId="77777777" w:rsidTr="00803D76">
        <w:tc>
          <w:tcPr>
            <w:tcW w:w="8217" w:type="dxa"/>
          </w:tcPr>
          <w:p w14:paraId="4ACBFE35" w14:textId="1B7EB1C7" w:rsidR="00803D76" w:rsidRDefault="00803D76" w:rsidP="00F21026">
            <m:oMathPara>
              <m:oMath>
                <m:r>
                  <w:rPr>
                    <w:rFonts w:ascii="Cambria Math" w:hAnsi="Cambria Math"/>
                  </w:rPr>
                  <m:t>δ=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+γ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(t+1)</m:t>
                    </m:r>
                  </m:e>
                </m:d>
                <m:r>
                  <w:rPr>
                    <w:rFonts w:ascii="Cambria Math" w:hAnsi="Cambria Math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oMath>
            </m:oMathPara>
          </w:p>
        </w:tc>
        <w:tc>
          <w:tcPr>
            <w:tcW w:w="799" w:type="dxa"/>
          </w:tcPr>
          <w:p w14:paraId="0EE416CA" w14:textId="4F29C00F" w:rsidR="00803D76" w:rsidRDefault="00803D76" w:rsidP="00F21026">
            <w:r>
              <w:t>(5.3.9)</w:t>
            </w:r>
          </w:p>
        </w:tc>
      </w:tr>
    </w:tbl>
    <w:p w14:paraId="760EA0FE" w14:textId="5BDBB0D0" w:rsidR="006866E4" w:rsidRDefault="00460179" w:rsidP="00F4225F">
      <w:r>
        <w:t>тоест</w:t>
      </w:r>
      <w:r w:rsidR="00F4225F" w:rsidRPr="00F4225F"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50"/>
        <w:gridCol w:w="976"/>
      </w:tblGrid>
      <w:tr w:rsidR="00803D76" w14:paraId="28D6D004" w14:textId="77777777" w:rsidTr="00803D76">
        <w:tc>
          <w:tcPr>
            <w:tcW w:w="8217" w:type="dxa"/>
          </w:tcPr>
          <w:p w14:paraId="67F48EE7" w14:textId="4D757A08" w:rsidR="00803D76" w:rsidRDefault="00803D76" w:rsidP="00F4225F">
            <m:oMathPara>
              <m:oMath>
                <m:r>
                  <w:rPr>
                    <w:rFonts w:ascii="Cambria Math" w:hAnsi="Cambria Math"/>
                    <w:lang w:val="en-US"/>
                  </w:rPr>
                  <m:t>f</m:t>
                </m:r>
                <m:r>
                  <w:rPr>
                    <w:rFonts w:ascii="Cambria Math" w:hAnsi="Cambria Math"/>
                  </w:rPr>
                  <m:t>=γ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</w:rPr>
                  <m:t>(t+1)</m:t>
                </m:r>
              </m:oMath>
            </m:oMathPara>
          </w:p>
        </w:tc>
        <w:tc>
          <w:tcPr>
            <w:tcW w:w="799" w:type="dxa"/>
          </w:tcPr>
          <w:p w14:paraId="2C1B27E9" w14:textId="16B7C85C" w:rsidR="00803D76" w:rsidRDefault="00803D76" w:rsidP="00F4225F">
            <w:r>
              <w:t>(5.3.10)</w:t>
            </w:r>
          </w:p>
        </w:tc>
      </w:tr>
    </w:tbl>
    <w:p w14:paraId="236186BB" w14:textId="634B4588" w:rsidR="00F4225F" w:rsidRDefault="00F4225F" w:rsidP="00F4225F">
      <w:r>
        <w:t xml:space="preserve">Правилото за обучение TD може да се използва за обяснение на голям брой различни феномени на </w:t>
      </w:r>
      <w:r w:rsidR="00F01EF0">
        <w:t xml:space="preserve">създаване на условен рефлекс </w:t>
      </w:r>
      <w:r>
        <w:t>и</w:t>
      </w:r>
      <w:r w:rsidRPr="00F4225F">
        <w:t xml:space="preserve"> </w:t>
      </w:r>
      <w:r>
        <w:t>съответствието му с активиране на допаминови</w:t>
      </w:r>
      <w:r w:rsidR="00F01EF0">
        <w:t>те</w:t>
      </w:r>
      <w:r>
        <w:t xml:space="preserve"> неврони в мозъка. То представлява истински триумф на подхода за изчислително моделиране за разбиране (и прогнозиране) на мозъчната функция.</w:t>
      </w:r>
      <w:commentRangeEnd w:id="115"/>
      <w:r w:rsidR="00F77827">
        <w:rPr>
          <w:rStyle w:val="CommentReference"/>
        </w:rPr>
        <w:commentReference w:id="115"/>
      </w:r>
    </w:p>
    <w:p w14:paraId="345DCDEE" w14:textId="1D8D48A8" w:rsidR="00117936" w:rsidRDefault="000D2E8D" w:rsidP="000D2E8D">
      <w:pPr>
        <w:pStyle w:val="Heading2"/>
      </w:pPr>
      <w:bookmarkStart w:id="117" w:name="_Toc134572879"/>
      <w:r>
        <w:t>5.4 Актьор-</w:t>
      </w:r>
      <w:r w:rsidR="00694289">
        <w:t>к</w:t>
      </w:r>
      <w:r>
        <w:t>ритика архитектура за обучение на моторния апарат</w:t>
      </w:r>
      <w:bookmarkEnd w:id="117"/>
    </w:p>
    <w:p w14:paraId="5688D30A" w14:textId="4C57D63B" w:rsidR="000D2E8D" w:rsidRPr="00694289" w:rsidRDefault="00694289" w:rsidP="006D53C9">
      <w:r w:rsidRPr="00694289">
        <w:t>Актьор-</w:t>
      </w:r>
      <w:r>
        <w:t>критика</w:t>
      </w:r>
      <w:r w:rsidRPr="00694289">
        <w:t xml:space="preserve"> </w:t>
      </w:r>
      <w:r>
        <w:t xml:space="preserve">са фамилия </w:t>
      </w:r>
      <w:r w:rsidRPr="00694289">
        <w:t>алгоритми</w:t>
      </w:r>
      <w:r>
        <w:t>, които</w:t>
      </w:r>
      <w:r w:rsidRPr="00694289">
        <w:t xml:space="preserve"> </w:t>
      </w:r>
      <w:r>
        <w:t xml:space="preserve">научават </w:t>
      </w:r>
      <w:r w:rsidRPr="00694289">
        <w:t>както политики</w:t>
      </w:r>
      <w:r>
        <w:t xml:space="preserve"> на поведение </w:t>
      </w:r>
      <w:r>
        <w:rPr>
          <w:rFonts w:cs="Times New Roman"/>
        </w:rPr>
        <w:t>π</w:t>
      </w:r>
      <w:r w:rsidRPr="00694289">
        <w:t>, така и функции</w:t>
      </w:r>
      <w:r>
        <w:t xml:space="preserve">те стойност </w:t>
      </w:r>
      <w:r>
        <w:rPr>
          <w:lang w:val="en-US"/>
        </w:rPr>
        <w:t>V</w:t>
      </w:r>
      <w:r w:rsidRPr="00694289">
        <w:t>. „Актьорът“ е компонент, който научава политик</w:t>
      </w:r>
      <w:r>
        <w:rPr>
          <w:lang w:val="en-US"/>
        </w:rPr>
        <w:t>a</w:t>
      </w:r>
      <w:r w:rsidR="00202B32">
        <w:t>та за действие</w:t>
      </w:r>
      <w:r w:rsidRPr="00694289">
        <w:t>, а „критик</w:t>
      </w:r>
      <w:r>
        <w:rPr>
          <w:lang w:val="en-US"/>
        </w:rPr>
        <w:t>a</w:t>
      </w:r>
      <w:r>
        <w:t>та</w:t>
      </w:r>
      <w:r w:rsidRPr="00694289">
        <w:t xml:space="preserve">“ е компонентът, който </w:t>
      </w:r>
      <w:r w:rsidR="00773AD7">
        <w:t>прогнозира бъдещите приходи и така помага на</w:t>
      </w:r>
      <w:r w:rsidRPr="00694289">
        <w:t xml:space="preserve"> актьора</w:t>
      </w:r>
      <w:r w:rsidR="00773AD7">
        <w:t xml:space="preserve"> да</w:t>
      </w:r>
      <w:r w:rsidR="00BC2B11">
        <w:t xml:space="preserve"> </w:t>
      </w:r>
      <w:r w:rsidR="00773AD7" w:rsidRPr="00694289">
        <w:t>изб</w:t>
      </w:r>
      <w:r w:rsidR="00773AD7">
        <w:t xml:space="preserve">ере </w:t>
      </w:r>
      <w:r w:rsidRPr="00694289">
        <w:t>действие</w:t>
      </w:r>
      <w:r w:rsidR="00202B32">
        <w:t>, което максимизира приходите</w:t>
      </w:r>
      <w:r w:rsidRPr="00694289">
        <w:t>.</w:t>
      </w:r>
      <w:r w:rsidR="006D53C9">
        <w:t xml:space="preserve"> Критиката използва TD алгоритъм, за да научи функцията-стойност на състоянието за текущата политика на актьора </w:t>
      </w:r>
      <w:r w:rsidR="006D53C9">
        <w:rPr>
          <w:rFonts w:cs="Times New Roman"/>
        </w:rPr>
        <w:t>π</w:t>
      </w:r>
      <w:r w:rsidR="006D53C9">
        <w:t>. Функция-стойност позволява на критиката да критикува действието на актьора за направените избори чрез изпращане на TD грешки, до актьора.</w:t>
      </w:r>
    </w:p>
    <w:p w14:paraId="79776F54" w14:textId="1A78AFE1" w:rsidR="000D2E8D" w:rsidRDefault="000D2E8D" w:rsidP="000D2E8D">
      <w:pPr>
        <w:keepNext/>
        <w:jc w:val="center"/>
        <w:rPr>
          <w:lang w:val="en-US"/>
        </w:rPr>
      </w:pPr>
      <w:r w:rsidRPr="000D2E8D">
        <w:rPr>
          <w:noProof/>
          <w:lang w:val="en-GB" w:eastAsia="en-GB"/>
        </w:rPr>
        <w:lastRenderedPageBreak/>
        <w:drawing>
          <wp:inline distT="0" distB="0" distL="0" distR="0" wp14:anchorId="050C5748" wp14:editId="687CE561">
            <wp:extent cx="2910254" cy="1087234"/>
            <wp:effectExtent l="0" t="0" r="4445" b="0"/>
            <wp:docPr id="1422861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614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7677" cy="109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0426" w14:textId="240556B7" w:rsidR="000D2E8D" w:rsidRPr="000D2E8D" w:rsidRDefault="000D2E8D" w:rsidP="000D2E8D">
      <w:pPr>
        <w:pStyle w:val="Quote"/>
        <w:rPr>
          <w:lang w:val="en-US"/>
        </w:rPr>
      </w:pPr>
      <w:r>
        <w:t xml:space="preserve">Фиг.5.4.1 </w:t>
      </w:r>
      <w:proofErr w:type="spellStart"/>
      <w:r w:rsidRPr="000D2E8D">
        <w:rPr>
          <w:lang w:val="en-US"/>
        </w:rPr>
        <w:t>Основна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структура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на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архитектурата</w:t>
      </w:r>
      <w:proofErr w:type="spellEnd"/>
      <w:r w:rsidRPr="000D2E8D">
        <w:rPr>
          <w:lang w:val="en-US"/>
        </w:rPr>
        <w:t xml:space="preserve"> </w:t>
      </w:r>
      <w:r>
        <w:t>актьор-критика</w:t>
      </w:r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за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управление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на</w:t>
      </w:r>
      <w:proofErr w:type="spellEnd"/>
      <w:r w:rsidRPr="000D2E8D">
        <w:rPr>
          <w:lang w:val="en-US"/>
        </w:rPr>
        <w:t xml:space="preserve"> </w:t>
      </w:r>
      <w:r>
        <w:t>двигателни действия</w:t>
      </w:r>
      <w:r w:rsidRPr="000D2E8D">
        <w:rPr>
          <w:lang w:val="en-US"/>
        </w:rPr>
        <w:t xml:space="preserve">. </w:t>
      </w:r>
      <w:r>
        <w:t xml:space="preserve">Фигурата е взета от </w:t>
      </w:r>
      <w:r>
        <w:rPr>
          <w:lang w:val="en-US"/>
        </w:rPr>
        <w:t xml:space="preserve">[2] </w:t>
      </w:r>
      <w:r>
        <w:t>Фиг</w:t>
      </w:r>
      <w:r>
        <w:rPr>
          <w:lang w:val="en-US"/>
        </w:rPr>
        <w:t>.7.6</w:t>
      </w:r>
    </w:p>
    <w:p w14:paraId="230004F6" w14:textId="305B2843" w:rsidR="000D2E8D" w:rsidRDefault="000D2E8D" w:rsidP="007C2BAB">
      <w:pPr>
        <w:rPr>
          <w:lang w:val="en-US"/>
        </w:rPr>
      </w:pPr>
      <w:r w:rsidRPr="000D2E8D">
        <w:t>Критик</w:t>
      </w:r>
      <w:r>
        <w:t>ата</w:t>
      </w:r>
      <w:r w:rsidRPr="000D2E8D">
        <w:t xml:space="preserve"> е отговорн</w:t>
      </w:r>
      <w:r>
        <w:t>а</w:t>
      </w:r>
      <w:r w:rsidRPr="000D2E8D">
        <w:t xml:space="preserve"> за обработката </w:t>
      </w:r>
      <w:r>
        <w:t>на сигнала</w:t>
      </w:r>
      <w:r w:rsidRPr="000D2E8D">
        <w:t xml:space="preserve"> за възнаграждение (</w:t>
      </w:r>
      <w:r w:rsidRPr="000D2E8D">
        <w:rPr>
          <w:lang w:val="en-US"/>
        </w:rPr>
        <w:t>r</w:t>
      </w:r>
      <w:r w:rsidRPr="000D2E8D">
        <w:t>), превръщайки г</w:t>
      </w:r>
      <w:r>
        <w:t>о</w:t>
      </w:r>
      <w:r w:rsidRPr="000D2E8D">
        <w:t xml:space="preserve"> в грешк</w:t>
      </w:r>
      <w:r>
        <w:t>а</w:t>
      </w:r>
      <w:r w:rsidRPr="000D2E8D">
        <w:t xml:space="preserve"> при прогноз</w:t>
      </w:r>
      <w:r>
        <w:t>а</w:t>
      </w:r>
      <w:r w:rsidRPr="000D2E8D">
        <w:t xml:space="preserve"> на възнаграждението (</w:t>
      </w:r>
      <w:r>
        <w:rPr>
          <w:rFonts w:cs="Times New Roman"/>
        </w:rPr>
        <w:t>δ</w:t>
      </w:r>
      <w:r w:rsidRPr="000D2E8D">
        <w:t xml:space="preserve">), които са подходящи за стимулиране на обучението и </w:t>
      </w:r>
      <w:r>
        <w:t>на</w:t>
      </w:r>
      <w:r w:rsidRPr="000D2E8D">
        <w:t xml:space="preserve"> двете</w:t>
      </w:r>
      <w:r>
        <w:t xml:space="preserve">, съответно </w:t>
      </w:r>
      <w:r w:rsidRPr="000D2E8D">
        <w:rPr>
          <w:lang w:val="en-US"/>
        </w:rPr>
        <w:t>критик</w:t>
      </w:r>
      <w:r>
        <w:t xml:space="preserve">ата </w:t>
      </w:r>
      <w:r w:rsidRPr="000D2E8D">
        <w:rPr>
          <w:lang w:val="en-US"/>
        </w:rPr>
        <w:t xml:space="preserve">и </w:t>
      </w:r>
      <w:proofErr w:type="spellStart"/>
      <w:r w:rsidRPr="000D2E8D">
        <w:rPr>
          <w:lang w:val="en-US"/>
        </w:rPr>
        <w:t>актьор</w:t>
      </w:r>
      <w:proofErr w:type="spellEnd"/>
      <w:r>
        <w:t>а</w:t>
      </w:r>
      <w:r w:rsidRPr="000D2E8D">
        <w:rPr>
          <w:lang w:val="en-US"/>
        </w:rPr>
        <w:t xml:space="preserve">. </w:t>
      </w:r>
      <w:proofErr w:type="spellStart"/>
      <w:r w:rsidRPr="000D2E8D">
        <w:rPr>
          <w:lang w:val="en-US"/>
        </w:rPr>
        <w:t>Актьорът</w:t>
      </w:r>
      <w:proofErr w:type="spellEnd"/>
      <w:r w:rsidRPr="000D2E8D">
        <w:rPr>
          <w:lang w:val="en-US"/>
        </w:rPr>
        <w:t xml:space="preserve"> е </w:t>
      </w:r>
      <w:proofErr w:type="spellStart"/>
      <w:r w:rsidRPr="000D2E8D">
        <w:rPr>
          <w:lang w:val="en-US"/>
        </w:rPr>
        <w:t>отговорен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за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генерирането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на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двигателн</w:t>
      </w:r>
      <w:proofErr w:type="spellEnd"/>
      <w:r w:rsidR="007C2BAB">
        <w:t>ите</w:t>
      </w:r>
      <w:r w:rsidRPr="000D2E8D">
        <w:rPr>
          <w:lang w:val="en-US"/>
        </w:rPr>
        <w:t xml:space="preserve"> </w:t>
      </w:r>
      <w:r w:rsidR="007C2BAB">
        <w:t xml:space="preserve">действия </w:t>
      </w:r>
      <w:proofErr w:type="spellStart"/>
      <w:r w:rsidRPr="000D2E8D">
        <w:rPr>
          <w:lang w:val="en-US"/>
        </w:rPr>
        <w:t>при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съответния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сензорен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вход</w:t>
      </w:r>
      <w:proofErr w:type="spellEnd"/>
      <w:r w:rsidRPr="000D2E8D">
        <w:rPr>
          <w:lang w:val="en-US"/>
        </w:rPr>
        <w:t xml:space="preserve"> и </w:t>
      </w:r>
      <w:proofErr w:type="spellStart"/>
      <w:r w:rsidRPr="000D2E8D">
        <w:rPr>
          <w:lang w:val="en-US"/>
        </w:rPr>
        <w:t>не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го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прави</w:t>
      </w:r>
      <w:proofErr w:type="spellEnd"/>
      <w:r w:rsidR="007C2BAB">
        <w:t xml:space="preserve"> </w:t>
      </w:r>
      <w:proofErr w:type="spellStart"/>
      <w:r w:rsidRPr="000D2E8D">
        <w:rPr>
          <w:lang w:val="en-US"/>
        </w:rPr>
        <w:t>обработвайте</w:t>
      </w:r>
      <w:proofErr w:type="spellEnd"/>
      <w:r w:rsidRPr="000D2E8D">
        <w:rPr>
          <w:lang w:val="en-US"/>
        </w:rPr>
        <w:t xml:space="preserve"> </w:t>
      </w:r>
      <w:r w:rsidR="007C2BAB">
        <w:t>награда</w:t>
      </w:r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или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очакван</w:t>
      </w:r>
      <w:proofErr w:type="spellEnd"/>
      <w:r w:rsidR="007C2BAB">
        <w:t>е</w:t>
      </w:r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за</w:t>
      </w:r>
      <w:proofErr w:type="spellEnd"/>
      <w:r w:rsidRPr="000D2E8D">
        <w:rPr>
          <w:lang w:val="en-US"/>
        </w:rPr>
        <w:t xml:space="preserve"> </w:t>
      </w:r>
      <w:r w:rsidR="007C2BAB">
        <w:t xml:space="preserve">награда </w:t>
      </w:r>
      <w:proofErr w:type="spellStart"/>
      <w:r w:rsidRPr="000D2E8D">
        <w:rPr>
          <w:lang w:val="en-US"/>
        </w:rPr>
        <w:t>директно</w:t>
      </w:r>
      <w:proofErr w:type="spellEnd"/>
      <w:r w:rsidRPr="000D2E8D">
        <w:rPr>
          <w:lang w:val="en-US"/>
        </w:rPr>
        <w:t xml:space="preserve">. </w:t>
      </w:r>
      <w:proofErr w:type="spellStart"/>
      <w:r w:rsidRPr="000D2E8D">
        <w:rPr>
          <w:lang w:val="en-US"/>
        </w:rPr>
        <w:t>Това</w:t>
      </w:r>
      <w:proofErr w:type="spellEnd"/>
      <w:r w:rsidRPr="000D2E8D">
        <w:rPr>
          <w:lang w:val="en-US"/>
        </w:rPr>
        <w:t xml:space="preserve"> е </w:t>
      </w:r>
      <w:proofErr w:type="spellStart"/>
      <w:r w:rsidRPr="000D2E8D">
        <w:rPr>
          <w:lang w:val="en-US"/>
        </w:rPr>
        <w:t>ефективно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разделение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на</w:t>
      </w:r>
      <w:proofErr w:type="spellEnd"/>
      <w:r w:rsidRPr="000D2E8D">
        <w:rPr>
          <w:lang w:val="en-US"/>
        </w:rPr>
        <w:t xml:space="preserve"> </w:t>
      </w:r>
      <w:r w:rsidR="007C2BAB">
        <w:t>работата</w:t>
      </w:r>
      <w:r w:rsidRPr="000D2E8D">
        <w:rPr>
          <w:lang w:val="en-US"/>
        </w:rPr>
        <w:t xml:space="preserve"> е </w:t>
      </w:r>
      <w:r w:rsidR="0011246D">
        <w:t xml:space="preserve">и </w:t>
      </w:r>
      <w:proofErr w:type="spellStart"/>
      <w:r w:rsidRPr="000D2E8D">
        <w:rPr>
          <w:lang w:val="en-US"/>
        </w:rPr>
        <w:t>от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съществено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значение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за</w:t>
      </w:r>
      <w:proofErr w:type="spellEnd"/>
      <w:r w:rsidRPr="000D2E8D">
        <w:rPr>
          <w:lang w:val="en-US"/>
        </w:rPr>
        <w:t xml:space="preserve"> </w:t>
      </w:r>
      <w:r w:rsidR="007C2BAB">
        <w:t>обу</w:t>
      </w:r>
      <w:proofErr w:type="spellStart"/>
      <w:r w:rsidRPr="000D2E8D">
        <w:rPr>
          <w:lang w:val="en-US"/>
        </w:rPr>
        <w:t>чен</w:t>
      </w:r>
      <w:proofErr w:type="spellEnd"/>
      <w:r w:rsidR="007C2BAB">
        <w:t>и</w:t>
      </w:r>
      <w:proofErr w:type="spellStart"/>
      <w:r w:rsidRPr="000D2E8D">
        <w:rPr>
          <w:lang w:val="en-US"/>
        </w:rPr>
        <w:t>ето</w:t>
      </w:r>
      <w:proofErr w:type="spellEnd"/>
      <w:r w:rsidR="007C2BAB">
        <w:t xml:space="preserve"> и </w:t>
      </w:r>
      <w:proofErr w:type="spellStart"/>
      <w:r w:rsidRPr="000D2E8D">
        <w:rPr>
          <w:lang w:val="en-US"/>
        </w:rPr>
        <w:t>за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трансформиране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на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наградите</w:t>
      </w:r>
      <w:proofErr w:type="spellEnd"/>
      <w:r w:rsidRPr="000D2E8D">
        <w:rPr>
          <w:lang w:val="en-US"/>
        </w:rPr>
        <w:t xml:space="preserve"> в </w:t>
      </w:r>
      <w:proofErr w:type="spellStart"/>
      <w:r w:rsidRPr="000D2E8D">
        <w:rPr>
          <w:lang w:val="en-US"/>
        </w:rPr>
        <w:t>грешки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при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прогнозиране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на</w:t>
      </w:r>
      <w:proofErr w:type="spellEnd"/>
      <w:r w:rsidRPr="000D2E8D">
        <w:rPr>
          <w:lang w:val="en-US"/>
        </w:rPr>
        <w:t xml:space="preserve"> </w:t>
      </w:r>
      <w:r w:rsidR="007C2BAB">
        <w:t>наградата</w:t>
      </w:r>
      <w:r w:rsidRPr="000D2E8D">
        <w:rPr>
          <w:lang w:val="en-US"/>
        </w:rPr>
        <w:t xml:space="preserve">, в </w:t>
      </w:r>
      <w:proofErr w:type="spellStart"/>
      <w:r w:rsidRPr="000D2E8D">
        <w:rPr>
          <w:lang w:val="en-US"/>
        </w:rPr>
        <w:t>противен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случай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системата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ще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се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научи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прекалено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много</w:t>
      </w:r>
      <w:proofErr w:type="spellEnd"/>
      <w:r w:rsidRPr="000D2E8D">
        <w:rPr>
          <w:lang w:val="en-US"/>
        </w:rPr>
        <w:t xml:space="preserve"> </w:t>
      </w:r>
      <w:r w:rsidR="007C2BAB">
        <w:t xml:space="preserve">само и единствено </w:t>
      </w:r>
      <w:proofErr w:type="spellStart"/>
      <w:r w:rsidRPr="000D2E8D">
        <w:rPr>
          <w:lang w:val="en-US"/>
        </w:rPr>
        <w:t>на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прости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задачи</w:t>
      </w:r>
      <w:proofErr w:type="spellEnd"/>
      <w:r w:rsidRPr="000D2E8D">
        <w:rPr>
          <w:lang w:val="en-US"/>
        </w:rPr>
        <w:t xml:space="preserve">, </w:t>
      </w:r>
      <w:proofErr w:type="spellStart"/>
      <w:r w:rsidRPr="000D2E8D">
        <w:rPr>
          <w:lang w:val="en-US"/>
        </w:rPr>
        <w:t>които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тя</w:t>
      </w:r>
      <w:proofErr w:type="spellEnd"/>
      <w:r w:rsidR="007C2BAB">
        <w:t xml:space="preserve"> би следвало да е </w:t>
      </w:r>
      <w:proofErr w:type="spellStart"/>
      <w:r w:rsidRPr="000D2E8D">
        <w:rPr>
          <w:lang w:val="en-US"/>
        </w:rPr>
        <w:t>овладя</w:t>
      </w:r>
      <w:proofErr w:type="spellEnd"/>
      <w:r w:rsidR="007C2BAB">
        <w:t xml:space="preserve">ла </w:t>
      </w:r>
      <w:proofErr w:type="spellStart"/>
      <w:r w:rsidRPr="000D2E8D">
        <w:rPr>
          <w:lang w:val="en-US"/>
        </w:rPr>
        <w:t>отдавна</w:t>
      </w:r>
      <w:proofErr w:type="spellEnd"/>
      <w:r w:rsidRPr="000D2E8D">
        <w:rPr>
          <w:lang w:val="en-US"/>
        </w:rPr>
        <w:t>.</w:t>
      </w:r>
    </w:p>
    <w:p w14:paraId="7F43F0AB" w14:textId="3DD01FA5" w:rsidR="00117936" w:rsidRDefault="00A17A7E" w:rsidP="00F4225F"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От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изчислителна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гледна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точка</w:t>
      </w:r>
      <w:proofErr w:type="spellEnd"/>
      <w:r w:rsidRPr="00A17A7E">
        <w:rPr>
          <w:lang w:val="en-US"/>
        </w:rPr>
        <w:t xml:space="preserve">, </w:t>
      </w:r>
      <w:proofErr w:type="spellStart"/>
      <w:r w:rsidRPr="00A17A7E">
        <w:rPr>
          <w:lang w:val="en-US"/>
        </w:rPr>
        <w:t>ключовата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идея</w:t>
      </w:r>
      <w:proofErr w:type="spellEnd"/>
      <w:r w:rsidRPr="00A17A7E">
        <w:rPr>
          <w:lang w:val="en-US"/>
        </w:rPr>
        <w:t xml:space="preserve"> е</w:t>
      </w:r>
      <w:r>
        <w:t xml:space="preserve"> </w:t>
      </w:r>
      <w:proofErr w:type="spellStart"/>
      <w:r w:rsidRPr="00A17A7E">
        <w:rPr>
          <w:lang w:val="en-US"/>
        </w:rPr>
        <w:t>разграничение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между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актьор</w:t>
      </w:r>
      <w:proofErr w:type="spellEnd"/>
      <w:r>
        <w:t>а</w:t>
      </w:r>
      <w:r w:rsidRPr="00A17A7E">
        <w:rPr>
          <w:lang w:val="en-US"/>
        </w:rPr>
        <w:t xml:space="preserve"> и </w:t>
      </w:r>
      <w:proofErr w:type="spellStart"/>
      <w:r w:rsidRPr="00A17A7E">
        <w:rPr>
          <w:lang w:val="en-US"/>
        </w:rPr>
        <w:t>критик</w:t>
      </w:r>
      <w:proofErr w:type="spellEnd"/>
      <w:r>
        <w:t>ата</w:t>
      </w:r>
      <w:r w:rsidRPr="00A17A7E">
        <w:rPr>
          <w:lang w:val="en-US"/>
        </w:rPr>
        <w:t xml:space="preserve">, </w:t>
      </w:r>
      <w:proofErr w:type="spellStart"/>
      <w:r w:rsidRPr="00A17A7E">
        <w:rPr>
          <w:lang w:val="en-US"/>
        </w:rPr>
        <w:t>където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се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предполага</w:t>
      </w:r>
      <w:proofErr w:type="spellEnd"/>
      <w:r w:rsidRPr="00A17A7E">
        <w:rPr>
          <w:lang w:val="en-US"/>
        </w:rPr>
        <w:t xml:space="preserve">, </w:t>
      </w:r>
      <w:proofErr w:type="spellStart"/>
      <w:r w:rsidRPr="00A17A7E">
        <w:rPr>
          <w:lang w:val="en-US"/>
        </w:rPr>
        <w:t>че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наградите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произтичат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поне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отчасти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от</w:t>
      </w:r>
      <w:proofErr w:type="spellEnd"/>
      <w:r>
        <w:t xml:space="preserve"> </w:t>
      </w:r>
      <w:proofErr w:type="spellStart"/>
      <w:r w:rsidRPr="00A17A7E">
        <w:rPr>
          <w:lang w:val="en-US"/>
        </w:rPr>
        <w:t>правилно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изпълнение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от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актьора</w:t>
      </w:r>
      <w:proofErr w:type="spellEnd"/>
      <w:r w:rsidRPr="00A17A7E">
        <w:rPr>
          <w:lang w:val="en-US"/>
        </w:rPr>
        <w:t>.</w:t>
      </w:r>
      <w:r w:rsidR="0063095B">
        <w:rPr>
          <w:lang w:val="en-US"/>
        </w:rPr>
        <w:t xml:space="preserve"> </w:t>
      </w:r>
      <w:r w:rsidR="0063095B">
        <w:t>Сигналът за грешка при прогнозиране на възнаграждението, произведен от допаминовата система, е добър тренировъчен сигнал, тъй като стимулира по-</w:t>
      </w:r>
      <w:r w:rsidR="0035520B">
        <w:t xml:space="preserve">интензивоно </w:t>
      </w:r>
      <w:r w:rsidR="0063095B">
        <w:t>учене в началото на процеса на придобиване на умения, когато наградите са по-непредсказуеми, и намалява силата на обучение</w:t>
      </w:r>
      <w:r w:rsidR="0035520B">
        <w:t xml:space="preserve"> сусувършенстването на</w:t>
      </w:r>
      <w:r w:rsidR="0063095B">
        <w:t xml:space="preserve"> умението.</w:t>
      </w:r>
      <w:r w:rsidR="00B17C63">
        <w:t xml:space="preserve"> </w:t>
      </w:r>
      <w:commentRangeStart w:id="118"/>
      <w:r w:rsidR="00B17C63">
        <w:t>Ако системата вместо това научи директно въз основа само на наградата</w:t>
      </w:r>
      <w:r w:rsidR="00DF30B2">
        <w:t xml:space="preserve"> </w:t>
      </w:r>
      <w:r w:rsidR="00B17C63">
        <w:t>(а не на очакваната награда) то тя ще продължи да учи умения, които отдавна са усвоени и това вероятно би довело до редица лоши последствия</w:t>
      </w:r>
      <w:commentRangeEnd w:id="118"/>
      <w:r w:rsidR="0084762F">
        <w:rPr>
          <w:rStyle w:val="CommentReference"/>
        </w:rPr>
        <w:commentReference w:id="118"/>
      </w:r>
      <w:commentRangeStart w:id="119"/>
      <w:r w:rsidR="00B17C63">
        <w:t>.</w:t>
      </w:r>
      <w:commentRangeEnd w:id="119"/>
      <w:r w:rsidR="00DF30B2">
        <w:rPr>
          <w:rStyle w:val="CommentReference"/>
        </w:rPr>
        <w:commentReference w:id="119"/>
      </w:r>
    </w:p>
    <w:p w14:paraId="404CF55A" w14:textId="4983CCD4" w:rsidR="00A70AA4" w:rsidRPr="00992302" w:rsidRDefault="00992302" w:rsidP="00F4225F">
      <w:commentRangeStart w:id="120"/>
      <w:r>
        <w:t>.</w:t>
      </w:r>
      <w:commentRangeEnd w:id="120"/>
      <w:r w:rsidR="00036FC4">
        <w:rPr>
          <w:rStyle w:val="CommentReference"/>
        </w:rPr>
        <w:commentReference w:id="120"/>
      </w:r>
    </w:p>
    <w:p w14:paraId="3C9F2AE8" w14:textId="71ACCDCE" w:rsidR="00A0704F" w:rsidRDefault="00A0704F" w:rsidP="00A0704F">
      <w:pPr>
        <w:pStyle w:val="Heading2"/>
      </w:pPr>
      <w:bookmarkStart w:id="121" w:name="_Toc134572880"/>
      <w:r>
        <w:t>5.</w:t>
      </w:r>
      <w:r w:rsidR="00A70AA4">
        <w:t>5</w:t>
      </w:r>
      <w:r>
        <w:t xml:space="preserve"> Победителят печели всичко</w:t>
      </w:r>
      <w:bookmarkEnd w:id="121"/>
    </w:p>
    <w:p w14:paraId="413DEBE2" w14:textId="49976613" w:rsidR="00A0704F" w:rsidRDefault="00A0704F" w:rsidP="00A0704F">
      <w:r>
        <w:t xml:space="preserve">При динамичните системи </w:t>
      </w:r>
      <w:r w:rsidR="005618BF">
        <w:t xml:space="preserve">от неврони </w:t>
      </w:r>
      <w:r>
        <w:t xml:space="preserve">изборът на различни действия при различни параметри понякога може да се окаже проблем, тъй като невронните групи навлизат в устойчиво равновесно състояние, и не могат да бъдат изместени от него. </w:t>
      </w:r>
      <w:commentRangeStart w:id="122"/>
      <w:commentRangeEnd w:id="122"/>
      <w:r w:rsidR="00B15989">
        <w:rPr>
          <w:rStyle w:val="CommentReference"/>
        </w:rPr>
        <w:commentReference w:id="122"/>
      </w:r>
      <w:r>
        <w:t xml:space="preserve">За </w:t>
      </w:r>
      <w:r w:rsidR="005E3136">
        <w:t>този проблем</w:t>
      </w:r>
      <w:r>
        <w:t xml:space="preserve"> при динамичн</w:t>
      </w:r>
      <w:r w:rsidR="005E3136">
        <w:t>а</w:t>
      </w:r>
      <w:r>
        <w:t xml:space="preserve"> систем</w:t>
      </w:r>
      <w:r w:rsidR="005E3136">
        <w:t>а</w:t>
      </w:r>
      <w:r>
        <w:t xml:space="preserve"> от един неврон споменава Изикевич в </w:t>
      </w:r>
      <w:r w:rsidRPr="00A70A26">
        <w:t>[3]</w:t>
      </w:r>
      <w:r>
        <w:t xml:space="preserve"> в глава 3.2.6. </w:t>
      </w:r>
      <w:r w:rsidR="005618BF">
        <w:lastRenderedPageBreak/>
        <w:t>М</w:t>
      </w:r>
      <w:r>
        <w:t xml:space="preserve">еханичната интерпретация според </w:t>
      </w:r>
      <w:r w:rsidRPr="00A70A26">
        <w:t>[3]</w:t>
      </w:r>
      <w:r>
        <w:t xml:space="preserve"> на устойчиво и неустойчиво равновесно състояние </w:t>
      </w:r>
      <w:r w:rsidR="005618BF">
        <w:t xml:space="preserve">е показана </w:t>
      </w:r>
      <w:r>
        <w:t>на следващата фигура.</w:t>
      </w:r>
    </w:p>
    <w:p w14:paraId="7F8F22A0" w14:textId="77777777" w:rsidR="00A0704F" w:rsidRDefault="00A0704F" w:rsidP="00A0704F">
      <w:pPr>
        <w:jc w:val="center"/>
      </w:pPr>
      <w:r w:rsidRPr="00A70A26">
        <w:rPr>
          <w:noProof/>
          <w:lang w:val="en-GB" w:eastAsia="en-GB"/>
        </w:rPr>
        <w:drawing>
          <wp:inline distT="0" distB="0" distL="0" distR="0" wp14:anchorId="71E773CA" wp14:editId="5751FC1A">
            <wp:extent cx="1808480" cy="1903251"/>
            <wp:effectExtent l="0" t="0" r="127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2803" cy="190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590D" w14:textId="1CAD9264" w:rsidR="00A0704F" w:rsidRPr="00C8316D" w:rsidRDefault="00A0704F" w:rsidP="00A0704F">
      <w:pPr>
        <w:pStyle w:val="Quote"/>
      </w:pPr>
      <w:r>
        <w:t>Фиг. 5.</w:t>
      </w:r>
      <w:r w:rsidR="007F7FF5">
        <w:t>5</w:t>
      </w:r>
      <w:r>
        <w:t xml:space="preserve">.1 Механична интерпретация на </w:t>
      </w:r>
      <w:r w:rsidR="002D5ECF">
        <w:t>устойчиво и неустойчиво равновесно състояние</w:t>
      </w:r>
      <w:r>
        <w:t xml:space="preserve">. Вж. </w:t>
      </w:r>
      <w:r w:rsidRPr="00C8316D">
        <w:t>[3].</w:t>
      </w:r>
    </w:p>
    <w:p w14:paraId="26D50431" w14:textId="58AD21F6" w:rsidR="00A0704F" w:rsidRDefault="00A0704F" w:rsidP="00A0704F">
      <w:r>
        <w:t xml:space="preserve">Топката на фигурата няма маса (без инерция) и се движи към възможно най-ниската точка със скорост пропорционална на наклона. </w:t>
      </w:r>
      <w:r w:rsidR="00E220CD">
        <w:t xml:space="preserve">Ако настъпи промяна в повърхността, по която се движи топката (бифуркация), се променят и възможните равновесни състояния. За да се избегне този ефект се използват </w:t>
      </w:r>
      <w:r w:rsidR="008056B4">
        <w:t>схемата</w:t>
      </w:r>
      <w:r w:rsidR="00E220CD">
        <w:t xml:space="preserve"> „победителят печели всичко“ </w:t>
      </w:r>
      <w:r>
        <w:t xml:space="preserve"> </w:t>
      </w:r>
      <w:r>
        <w:rPr>
          <w:lang w:val="en-US"/>
        </w:rPr>
        <w:t>WTA</w:t>
      </w:r>
      <w:r w:rsidRPr="007F18DF">
        <w:t xml:space="preserve"> (</w:t>
      </w:r>
      <w:r>
        <w:rPr>
          <w:lang w:val="en-US"/>
        </w:rPr>
        <w:t>Winner</w:t>
      </w:r>
      <w:r w:rsidRPr="007F18DF">
        <w:t xml:space="preserve"> </w:t>
      </w:r>
      <w:r>
        <w:rPr>
          <w:lang w:val="en-US"/>
        </w:rPr>
        <w:t>Takes</w:t>
      </w:r>
      <w:r w:rsidRPr="007F18DF">
        <w:t xml:space="preserve"> </w:t>
      </w:r>
      <w:r>
        <w:rPr>
          <w:lang w:val="en-US"/>
        </w:rPr>
        <w:t>All</w:t>
      </w:r>
      <w:r w:rsidRPr="007F18DF">
        <w:t>)</w:t>
      </w:r>
      <w:r w:rsidR="00E220CD">
        <w:t xml:space="preserve">. </w:t>
      </w:r>
      <w:r>
        <w:rPr>
          <w:lang w:val="en-US"/>
        </w:rPr>
        <w:t>WTA</w:t>
      </w:r>
      <w:r>
        <w:t xml:space="preserve"> има един изход от </w:t>
      </w:r>
      <w:r>
        <w:rPr>
          <w:lang w:val="en-US"/>
        </w:rPr>
        <w:t>K</w:t>
      </w:r>
      <w:r>
        <w:t xml:space="preserve"> възможни</w:t>
      </w:r>
      <w:r w:rsidR="00E220CD">
        <w:t>, като в</w:t>
      </w:r>
      <w:r>
        <w:t xml:space="preserve">секи изход е представен от група </w:t>
      </w:r>
      <w:r w:rsidR="00E220CD">
        <w:t xml:space="preserve">възбудни </w:t>
      </w:r>
      <w:r>
        <w:t>неврони (</w:t>
      </w:r>
      <w:r>
        <w:rPr>
          <w:lang w:val="en-US"/>
        </w:rPr>
        <w:t>excitatory</w:t>
      </w:r>
      <w:r>
        <w:t xml:space="preserve"> </w:t>
      </w:r>
      <w:r>
        <w:rPr>
          <w:lang w:val="en-US"/>
        </w:rPr>
        <w:t>neurons</w:t>
      </w:r>
      <w:r w:rsidRPr="00047EF4">
        <w:t>).</w:t>
      </w:r>
      <w:r>
        <w:t xml:space="preserve"> Входният сигнал възбужда невроните от всяка група, но всеки от тях потиска всички останали и така се състезава с тях. След време само една от невронните групи се оказва най-силна.</w:t>
      </w:r>
    </w:p>
    <w:p w14:paraId="550E95AE" w14:textId="77777777" w:rsidR="00A0704F" w:rsidRDefault="00A0704F" w:rsidP="00A0704F">
      <w:pPr>
        <w:keepNext/>
        <w:jc w:val="center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 wp14:anchorId="7F415B9D" wp14:editId="0964A501">
            <wp:extent cx="3459226" cy="18317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706" cy="184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111CC" w14:textId="7EA48B6C" w:rsidR="00A0704F" w:rsidRDefault="00A0704F" w:rsidP="00A0704F">
      <w:pPr>
        <w:pStyle w:val="Quote"/>
      </w:pPr>
      <w:r>
        <w:t>Фиг. 5.</w:t>
      </w:r>
      <w:r w:rsidR="007F7FF5">
        <w:t>5</w:t>
      </w:r>
      <w:r>
        <w:t>.2</w:t>
      </w:r>
      <w:r>
        <w:rPr>
          <w:lang w:val="en-US"/>
        </w:rPr>
        <w:t xml:space="preserve"> </w:t>
      </w:r>
      <w:r>
        <w:t xml:space="preserve">Примерен </w:t>
      </w:r>
      <w:r>
        <w:rPr>
          <w:lang w:val="en-US"/>
        </w:rPr>
        <w:t xml:space="preserve">WTA </w:t>
      </w:r>
      <w:r>
        <w:t xml:space="preserve">с два възможни избора и ефективно потискане. Две популации с възбудими неврони взаимодействат с обща група от потискащи неврони. Адаптирано от </w:t>
      </w:r>
      <w:r w:rsidRPr="000961CA">
        <w:t>[6]</w:t>
      </w:r>
      <w:r>
        <w:t xml:space="preserve"> глава 16.3.</w:t>
      </w:r>
    </w:p>
    <w:p w14:paraId="776493ED" w14:textId="717AF37C" w:rsidR="00A0704F" w:rsidRDefault="00A0704F" w:rsidP="00A0704F">
      <w:r>
        <w:lastRenderedPageBreak/>
        <w:t xml:space="preserve">На </w:t>
      </w:r>
      <w:r w:rsidR="007F7FF5">
        <w:t xml:space="preserve">горната </w:t>
      </w:r>
      <w:r>
        <w:t xml:space="preserve">фигура са показани как са свързани две невронни групи. Всяка от групите </w:t>
      </w:r>
      <w:r>
        <w:rPr>
          <w:lang w:val="en-US"/>
        </w:rPr>
        <w:t>A</w:t>
      </w:r>
      <w:r w:rsidRPr="000961CA">
        <w:rPr>
          <w:vertAlign w:val="subscript"/>
          <w:lang w:val="en-US"/>
        </w:rPr>
        <w:t>E</w:t>
      </w:r>
      <w:r w:rsidRPr="000961CA">
        <w:rPr>
          <w:vertAlign w:val="subscript"/>
        </w:rPr>
        <w:t>,1</w:t>
      </w:r>
      <w:r w:rsidRPr="000961CA">
        <w:t xml:space="preserve"> </w:t>
      </w:r>
      <w:r>
        <w:rPr>
          <w:lang w:val="en-US"/>
        </w:rPr>
        <w:t>A</w:t>
      </w:r>
      <w:r w:rsidRPr="000961CA">
        <w:rPr>
          <w:vertAlign w:val="subscript"/>
          <w:lang w:val="en-US"/>
        </w:rPr>
        <w:t>E</w:t>
      </w:r>
      <w:r w:rsidRPr="000961CA">
        <w:rPr>
          <w:vertAlign w:val="subscript"/>
        </w:rPr>
        <w:t>,2</w:t>
      </w:r>
      <w:r w:rsidRPr="000961CA">
        <w:t xml:space="preserve"> </w:t>
      </w:r>
      <w:r>
        <w:t xml:space="preserve">действа усилващо на обща група </w:t>
      </w:r>
      <w:r>
        <w:rPr>
          <w:lang w:val="en-US"/>
        </w:rPr>
        <w:t>A</w:t>
      </w:r>
      <w:r w:rsidRPr="000961CA">
        <w:rPr>
          <w:vertAlign w:val="subscript"/>
          <w:lang w:val="en-US"/>
        </w:rPr>
        <w:t>inh</w:t>
      </w:r>
      <w:r w:rsidRPr="000961CA">
        <w:t xml:space="preserve">, </w:t>
      </w:r>
      <w:r>
        <w:t>която пък от своя страна действа потискащо на А</w:t>
      </w:r>
      <w:r w:rsidRPr="000961CA">
        <w:rPr>
          <w:vertAlign w:val="subscript"/>
        </w:rPr>
        <w:t>Е,1</w:t>
      </w:r>
      <w:r>
        <w:t xml:space="preserve"> и А</w:t>
      </w:r>
      <w:r w:rsidRPr="000961CA">
        <w:rPr>
          <w:vertAlign w:val="subscript"/>
        </w:rPr>
        <w:t>Е,2</w:t>
      </w:r>
      <w:r>
        <w:t>. Групите А</w:t>
      </w:r>
      <w:r w:rsidRPr="000961CA">
        <w:rPr>
          <w:vertAlign w:val="subscript"/>
        </w:rPr>
        <w:t>Е</w:t>
      </w:r>
      <w:r>
        <w:rPr>
          <w:vertAlign w:val="subscript"/>
        </w:rPr>
        <w:t xml:space="preserve"> </w:t>
      </w:r>
      <w:r>
        <w:t xml:space="preserve">действат самоусилващо с някакво тегло </w:t>
      </w:r>
      <w:r>
        <w:rPr>
          <w:lang w:val="en-US"/>
        </w:rPr>
        <w:t>w</w:t>
      </w:r>
      <w:r w:rsidRPr="006F2BF6">
        <w:rPr>
          <w:vertAlign w:val="subscript"/>
        </w:rPr>
        <w:t>0</w:t>
      </w:r>
      <w:r w:rsidRPr="006F2BF6">
        <w:t xml:space="preserve">. </w:t>
      </w:r>
      <w:r>
        <w:t xml:space="preserve">Изборът на действие при </w:t>
      </w:r>
      <w:r>
        <w:rPr>
          <w:lang w:val="en-US"/>
        </w:rPr>
        <w:t>WTA</w:t>
      </w:r>
      <w:r>
        <w:t xml:space="preserve"> става като след </w:t>
      </w:r>
      <w:r w:rsidR="008056B4">
        <w:t xml:space="preserve">определен интервал от </w:t>
      </w:r>
      <w:r>
        <w:t xml:space="preserve">милисекунди на симулация, достатъчна да се възбудят невроните, </w:t>
      </w:r>
      <w:r w:rsidR="008056B4">
        <w:t xml:space="preserve">се преброяват </w:t>
      </w:r>
      <w:r>
        <w:t>спайковете генерирани във всяка от групите А</w:t>
      </w:r>
      <w:r w:rsidRPr="000961CA">
        <w:rPr>
          <w:vertAlign w:val="subscript"/>
        </w:rPr>
        <w:t>Е</w:t>
      </w:r>
      <w:r>
        <w:rPr>
          <w:vertAlign w:val="subscript"/>
        </w:rPr>
        <w:t xml:space="preserve"> </w:t>
      </w:r>
      <w:r>
        <w:t xml:space="preserve"> </w:t>
      </w:r>
      <w:r w:rsidR="008056B4">
        <w:t>и се и</w:t>
      </w:r>
      <w:r w:rsidRPr="00326FAA">
        <w:t>збира действието отговарящо на групата с най-много спайкове.</w:t>
      </w:r>
    </w:p>
    <w:p w14:paraId="688BDC9D" w14:textId="1F2FE51A" w:rsidR="00A0704F" w:rsidRPr="00DB67A5" w:rsidRDefault="00A0704F" w:rsidP="00A0704F">
      <w:pPr>
        <w:pStyle w:val="Heading2"/>
      </w:pPr>
      <w:bookmarkStart w:id="123" w:name="_Toc134572881"/>
      <w:r>
        <w:t>5.</w:t>
      </w:r>
      <w:r w:rsidR="005272EE" w:rsidRPr="005272EE">
        <w:t>6</w:t>
      </w:r>
      <w:r>
        <w:t xml:space="preserve"> Обучение с импулсно-времево зависима пластичност</w:t>
      </w:r>
      <w:r w:rsidR="00492FD5">
        <w:t xml:space="preserve"> </w:t>
      </w:r>
      <w:r>
        <w:t>(</w:t>
      </w:r>
      <w:r>
        <w:rPr>
          <w:lang w:val="en-US"/>
        </w:rPr>
        <w:t>STDP</w:t>
      </w:r>
      <w:r w:rsidRPr="00DB67A5">
        <w:t>)</w:t>
      </w:r>
      <w:bookmarkEnd w:id="123"/>
    </w:p>
    <w:p w14:paraId="589B5411" w14:textId="7D3675A4" w:rsidR="00A0704F" w:rsidRDefault="00D002F3" w:rsidP="00A0704F">
      <w:r>
        <w:t>О</w:t>
      </w:r>
      <w:r w:rsidR="00A0704F">
        <w:t xml:space="preserve">бучението </w:t>
      </w:r>
      <w:r>
        <w:t>в мозъка</w:t>
      </w:r>
      <w:r w:rsidR="00A0704F">
        <w:t xml:space="preserve"> има механизъм на промяна на синаптичната ефективност. Исторически теоретичните обосновки се базират на постулата на Хеб (</w:t>
      </w:r>
      <w:r w:rsidR="00A0704F">
        <w:rPr>
          <w:lang w:val="en-US"/>
        </w:rPr>
        <w:t>Hebb</w:t>
      </w:r>
      <w:r w:rsidR="00A0704F" w:rsidRPr="009634C7">
        <w:t xml:space="preserve">, 1949), </w:t>
      </w:r>
      <w:r w:rsidR="00A0704F">
        <w:t>че последователното активиране на два свързани неврона усилва връзката помежду им. Тази промяна наричаме Хебианова пластичност и тя зависи от от пресинаптична активност („</w:t>
      </w:r>
      <w:r w:rsidR="00A0704F">
        <w:rPr>
          <w:lang w:val="en-US"/>
        </w:rPr>
        <w:t>pre</w:t>
      </w:r>
      <w:r w:rsidR="00A0704F" w:rsidRPr="009634C7">
        <w:t>-</w:t>
      </w:r>
      <w:r w:rsidR="00A0704F">
        <w:rPr>
          <w:lang w:val="en-US"/>
        </w:rPr>
        <w:t>synaptic</w:t>
      </w:r>
      <w:r w:rsidR="00A0704F">
        <w:t>“) и постсинаптична активност („</w:t>
      </w:r>
      <w:r w:rsidR="00A0704F">
        <w:rPr>
          <w:lang w:val="en-US"/>
        </w:rPr>
        <w:t>post</w:t>
      </w:r>
      <w:r w:rsidR="00A0704F" w:rsidRPr="009634C7">
        <w:t>-</w:t>
      </w:r>
      <w:r w:rsidR="00A0704F">
        <w:rPr>
          <w:lang w:val="en-US"/>
        </w:rPr>
        <w:t>synaptic</w:t>
      </w:r>
      <w:r w:rsidR="00A0704F">
        <w:t>“).</w:t>
      </w:r>
    </w:p>
    <w:p w14:paraId="59F4F2A1" w14:textId="77777777" w:rsidR="00A0704F" w:rsidRDefault="00A0704F" w:rsidP="00A0704F">
      <w:pPr>
        <w:jc w:val="center"/>
      </w:pPr>
      <w:r>
        <w:rPr>
          <w:noProof/>
          <w:lang w:val="en-GB" w:eastAsia="en-GB"/>
        </w:rPr>
        <w:drawing>
          <wp:inline distT="0" distB="0" distL="0" distR="0" wp14:anchorId="751ABA5A" wp14:editId="1D6C083B">
            <wp:extent cx="4155831" cy="13548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998" cy="1364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CFE41" w14:textId="7A8D92A0" w:rsidR="00A0704F" w:rsidRPr="00DB67A5" w:rsidRDefault="00A0704F" w:rsidP="00A0704F">
      <w:pPr>
        <w:pStyle w:val="Quote"/>
        <w:spacing w:before="120"/>
        <w:ind w:left="510" w:right="510"/>
      </w:pPr>
      <w:r>
        <w:t>Фиг.5.</w:t>
      </w:r>
      <w:r w:rsidR="00995DF7">
        <w:t>6</w:t>
      </w:r>
      <w:r>
        <w:t xml:space="preserve">.1. Импулсно-времево зависима пластичност </w:t>
      </w:r>
      <w:r w:rsidRPr="00915913">
        <w:t>(</w:t>
      </w:r>
      <w:r>
        <w:rPr>
          <w:lang w:val="en-US"/>
        </w:rPr>
        <w:t>Spike</w:t>
      </w:r>
      <w:r w:rsidRPr="00915913">
        <w:t xml:space="preserve"> </w:t>
      </w:r>
      <w:r>
        <w:rPr>
          <w:lang w:val="en-US"/>
        </w:rPr>
        <w:t>Timing</w:t>
      </w:r>
      <w:r w:rsidRPr="00915913">
        <w:t xml:space="preserve"> </w:t>
      </w:r>
      <w:r>
        <w:rPr>
          <w:lang w:val="en-US"/>
        </w:rPr>
        <w:t>Dependent</w:t>
      </w:r>
      <w:r w:rsidRPr="00915913">
        <w:t xml:space="preserve"> </w:t>
      </w:r>
      <w:r>
        <w:rPr>
          <w:lang w:val="en-US"/>
        </w:rPr>
        <w:t>Plasticity</w:t>
      </w:r>
      <w:r w:rsidRPr="00915913">
        <w:t xml:space="preserve"> - </w:t>
      </w:r>
      <w:r>
        <w:rPr>
          <w:lang w:val="en-US"/>
        </w:rPr>
        <w:t>STDP</w:t>
      </w:r>
      <w:r w:rsidRPr="00915913">
        <w:t>)</w:t>
      </w:r>
      <w:r>
        <w:t xml:space="preserve"> </w:t>
      </w:r>
      <w:r w:rsidRPr="00915913">
        <w:rPr>
          <w:b/>
          <w:bCs/>
        </w:rPr>
        <w:t>А</w:t>
      </w:r>
      <w:r>
        <w:t>. Вътреклетъчни електроди измерват активността на два свързани неврона(аксоните са пунктираната линия). Подава се тестов токов импулс (</w:t>
      </w:r>
      <w:r>
        <w:rPr>
          <w:lang w:val="en-US"/>
        </w:rPr>
        <w:t>I</w:t>
      </w:r>
      <w:r w:rsidRPr="00915913">
        <w:t>)</w:t>
      </w:r>
      <w:r>
        <w:t xml:space="preserve"> на пресинаптичния неврон и се отчита активност в постсинаптичния неврон </w:t>
      </w:r>
      <w:r w:rsidRPr="00915913">
        <w:t>(</w:t>
      </w:r>
      <w:r>
        <w:rPr>
          <w:lang w:val="en-US"/>
        </w:rPr>
        <w:t>V</w:t>
      </w:r>
      <w:r w:rsidRPr="00915913">
        <w:t xml:space="preserve">) . </w:t>
      </w:r>
      <w:r w:rsidRPr="00915913">
        <w:rPr>
          <w:b/>
          <w:bCs/>
          <w:lang w:val="en-US"/>
        </w:rPr>
        <w:t>B</w:t>
      </w:r>
      <w:r w:rsidRPr="00915913">
        <w:rPr>
          <w:b/>
          <w:bCs/>
        </w:rPr>
        <w:t>.</w:t>
      </w:r>
      <w:r>
        <w:t xml:space="preserve"> По време на активиран протокол за синаптична пластичност на двата неврона са подадени токови импулси в точно определено време. </w:t>
      </w:r>
      <w:r w:rsidRPr="00915913">
        <w:rPr>
          <w:b/>
          <w:bCs/>
          <w:lang w:val="en-US"/>
        </w:rPr>
        <w:t>C</w:t>
      </w:r>
      <w:r w:rsidRPr="00915913">
        <w:rPr>
          <w:b/>
          <w:bCs/>
        </w:rPr>
        <w:t xml:space="preserve">. </w:t>
      </w:r>
      <w:r>
        <w:t>След извеждане на невроните от протокола на синаптична зависимост отново подаваме тестов токов импулс (</w:t>
      </w:r>
      <w:r>
        <w:rPr>
          <w:lang w:val="en-US"/>
        </w:rPr>
        <w:t>I</w:t>
      </w:r>
      <w:r w:rsidRPr="00915913">
        <w:t>)</w:t>
      </w:r>
      <w:r>
        <w:t xml:space="preserve"> на пресинаптичния неврон и се отчита повишена активност в постсинаптичния неврон </w:t>
      </w:r>
      <w:r w:rsidRPr="00915913">
        <w:t>(</w:t>
      </w:r>
      <w:r>
        <w:rPr>
          <w:lang w:val="en-US"/>
        </w:rPr>
        <w:t>V</w:t>
      </w:r>
      <w:r w:rsidRPr="00915913">
        <w:t>)</w:t>
      </w:r>
      <w:r>
        <w:t xml:space="preserve"> (с пунктир е отчетената активност преди </w:t>
      </w:r>
      <w:r>
        <w:lastRenderedPageBreak/>
        <w:t xml:space="preserve">сдвояването, плътната линия е след сдвояването. Фигурата е взета от </w:t>
      </w:r>
      <w:r w:rsidRPr="00DB67A5">
        <w:t xml:space="preserve">[6], </w:t>
      </w:r>
      <w:r>
        <w:t>фиг.19.4</w:t>
      </w:r>
      <w:r w:rsidRPr="00DB67A5">
        <w:t>.</w:t>
      </w:r>
    </w:p>
    <w:p w14:paraId="7E82CF70" w14:textId="71D4B2F3" w:rsidR="00A0704F" w:rsidRDefault="00A0704F" w:rsidP="00A0704F">
      <w:pPr>
        <w:rPr>
          <w:rFonts w:eastAsiaTheme="minorEastAsia"/>
        </w:rPr>
      </w:pPr>
      <w:r>
        <w:t>На фигура 5.</w:t>
      </w:r>
      <w:r w:rsidR="00995DF7">
        <w:t>6</w:t>
      </w:r>
      <w:r>
        <w:t xml:space="preserve">.1 са дадения разяснения за </w:t>
      </w:r>
      <w:r>
        <w:rPr>
          <w:lang w:val="en-US"/>
        </w:rPr>
        <w:t>STDP</w:t>
      </w:r>
      <w:r w:rsidRPr="00326FAA">
        <w:t xml:space="preserve"> </w:t>
      </w:r>
      <w:r>
        <w:t xml:space="preserve">като механизъм. </w:t>
      </w:r>
      <w:r w:rsidR="00F03BB3">
        <w:t>Ако моментът на генериране</w:t>
      </w:r>
      <w:r>
        <w:t xml:space="preserve"> на пресинаптичния импулс </w:t>
      </w:r>
      <w:r w:rsidR="00F03BB3">
        <w:t xml:space="preserve">е </w:t>
      </w:r>
      <w:proofErr w:type="spellStart"/>
      <w:r>
        <w:rPr>
          <w:lang w:val="en-US"/>
        </w:rPr>
        <w:t>t</w:t>
      </w:r>
      <w:r w:rsidRPr="00516561">
        <w:rPr>
          <w:vertAlign w:val="subscript"/>
          <w:lang w:val="en-US"/>
        </w:rPr>
        <w:t>pre</w:t>
      </w:r>
      <w:proofErr w:type="spellEnd"/>
      <w:r w:rsidRPr="00516561">
        <w:rPr>
          <w:vertAlign w:val="subscript"/>
        </w:rPr>
        <w:t xml:space="preserve"> </w:t>
      </w:r>
      <w:r w:rsidR="00F03BB3">
        <w:t xml:space="preserve">, а </w:t>
      </w:r>
      <w:r>
        <w:t xml:space="preserve"> на постсинаптичния импулс </w:t>
      </w:r>
      <w:r w:rsidR="00F03BB3">
        <w:t xml:space="preserve">- </w:t>
      </w:r>
      <w:proofErr w:type="spellStart"/>
      <w:r>
        <w:rPr>
          <w:lang w:val="en-US"/>
        </w:rPr>
        <w:t>t</w:t>
      </w:r>
      <w:r w:rsidRPr="00516561">
        <w:rPr>
          <w:vertAlign w:val="subscript"/>
          <w:lang w:val="en-US"/>
        </w:rPr>
        <w:t>post</w:t>
      </w:r>
      <w:proofErr w:type="spellEnd"/>
      <w:r w:rsidRPr="008157E4">
        <w:t xml:space="preserve"> </w:t>
      </w:r>
      <w:r w:rsidR="00F03BB3">
        <w:t>, то п</w:t>
      </w:r>
      <w:r>
        <w:t xml:space="preserve">ромяната на теглото на пластичния синапс е зависима от времето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∆t</m:t>
            </m:r>
          </m:e>
        </m:d>
        <m:r>
          <w:rPr>
            <w:rFonts w:ascii="Cambria Math" w:hAnsi="Cambria Math"/>
          </w:rPr>
          <m:t>=|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post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pre</m:t>
            </m:r>
          </m:sub>
        </m:sSub>
        <m:r>
          <w:rPr>
            <w:rFonts w:ascii="Cambria Math" w:hAnsi="Cambria Math"/>
          </w:rPr>
          <m:t>|</m:t>
        </m:r>
      </m:oMath>
      <w:r w:rsidRPr="00FB3E6E">
        <w:rPr>
          <w:rFonts w:eastAsiaTheme="minorEastAsia"/>
        </w:rPr>
        <w:t xml:space="preserve"> </w:t>
      </w:r>
      <w:r w:rsidRPr="002C513F">
        <w:rPr>
          <w:rFonts w:eastAsiaTheme="minorEastAsia"/>
        </w:rPr>
        <w:t>(</w:t>
      </w:r>
      <w:r>
        <w:rPr>
          <w:rFonts w:eastAsiaTheme="minorEastAsia"/>
        </w:rPr>
        <w:t>вж.</w:t>
      </w:r>
      <w:r w:rsidRPr="002C513F">
        <w:rPr>
          <w:rFonts w:eastAsiaTheme="minorEastAsia"/>
        </w:rPr>
        <w:t>[6]</w:t>
      </w:r>
      <w:r>
        <w:rPr>
          <w:rFonts w:eastAsiaTheme="minorEastAsia"/>
        </w:rPr>
        <w:t xml:space="preserve"> глава 19.2.2</w:t>
      </w:r>
      <w:r w:rsidRPr="002C513F">
        <w:rPr>
          <w:rFonts w:eastAsiaTheme="minorEastAsia"/>
        </w:rPr>
        <w:t>)</w:t>
      </w:r>
      <w:r w:rsidR="00F03BB3">
        <w:rPr>
          <w:rFonts w:eastAsiaTheme="minorEastAsia"/>
        </w:rPr>
        <w:t xml:space="preserve"> по следния начин</w:t>
      </w:r>
      <w:r>
        <w:rPr>
          <w:rFonts w:eastAsiaTheme="minorEastAsia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78"/>
        <w:gridCol w:w="1048"/>
      </w:tblGrid>
      <w:tr w:rsidR="00A0704F" w14:paraId="6F90BE28" w14:textId="77777777" w:rsidTr="00802219">
        <w:tc>
          <w:tcPr>
            <w:tcW w:w="8188" w:type="dxa"/>
          </w:tcPr>
          <w:p w14:paraId="7B5CF4FE" w14:textId="77777777" w:rsidR="00A0704F" w:rsidRPr="00115875" w:rsidRDefault="00A0704F" w:rsidP="00802219">
            <w:pPr>
              <w:jc w:val="center"/>
              <w:rPr>
                <w:i/>
              </w:rPr>
            </w:pPr>
            <m:oMath>
              <m: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+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+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d>
              <m:r>
                <w:rPr>
                  <w:rFonts w:ascii="Cambria Math" w:hAnsi="Cambria Math"/>
                </w:rPr>
                <m:t>.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|∆t|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τ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</m:sub>
                      </m:sSub>
                    </m:den>
                  </m:f>
                </m:sup>
              </m:sSup>
            </m:oMath>
            <w:r>
              <w:rPr>
                <w:rFonts w:eastAsiaTheme="minorEastAsia"/>
                <w:i/>
              </w:rPr>
              <w:t xml:space="preserve"> </w:t>
            </w:r>
            <w:r w:rsidRPr="00115875">
              <w:rPr>
                <w:rFonts w:eastAsiaTheme="minorEastAsia"/>
                <w:i/>
              </w:rPr>
              <w:t xml:space="preserve">   </w:t>
            </w:r>
            <w:r>
              <w:rPr>
                <w:rFonts w:eastAsiaTheme="minorEastAsia"/>
                <w:i/>
              </w:rPr>
              <w:t>във време</w:t>
            </w:r>
            <w:r w:rsidRPr="00115875">
              <w:rPr>
                <w:rFonts w:eastAsiaTheme="minorEastAsia"/>
                <w:i/>
              </w:rPr>
              <w:t xml:space="preserve">  </w:t>
            </w:r>
            <w:r>
              <w:rPr>
                <w:rFonts w:eastAsiaTheme="minorEastAsia"/>
                <w:i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post</m:t>
                  </m:r>
                </m:sub>
              </m:sSub>
            </m:oMath>
            <w:r>
              <w:rPr>
                <w:rFonts w:eastAsiaTheme="minorEastAsia"/>
                <w:i/>
              </w:rPr>
              <w:t xml:space="preserve"> </w:t>
            </w:r>
            <w:r w:rsidRPr="00115875">
              <w:rPr>
                <w:rFonts w:eastAsiaTheme="minorEastAsia"/>
                <w:i/>
              </w:rPr>
              <w:t xml:space="preserve">   </w:t>
            </w:r>
            <w:r>
              <w:rPr>
                <w:rFonts w:eastAsiaTheme="minorEastAsia"/>
                <w:i/>
              </w:rPr>
              <w:t>при</w:t>
            </w:r>
            <w:r w:rsidRPr="00115875">
              <w:rPr>
                <w:rFonts w:eastAsiaTheme="minorEastAsia"/>
                <w:i/>
              </w:rPr>
              <w:t xml:space="preserve">   </w:t>
            </w:r>
            <w:r>
              <w:rPr>
                <w:rFonts w:eastAsiaTheme="minorEastAsia"/>
                <w:i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pre</m:t>
                  </m:r>
                </m:sub>
              </m:sSub>
              <m:r>
                <w:rPr>
                  <w:rFonts w:ascii="Cambria Math" w:hAnsi="Cambria Math"/>
                </w:rPr>
                <m:t>&lt;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post</m:t>
                  </m:r>
                </m:sub>
              </m:sSub>
            </m:oMath>
          </w:p>
          <w:p w14:paraId="382FB779" w14:textId="77777777" w:rsidR="00A0704F" w:rsidRDefault="00A0704F" w:rsidP="00802219">
            <w:pPr>
              <w:rPr>
                <w:rFonts w:eastAsiaTheme="minorEastAsia"/>
              </w:rPr>
            </w:pPr>
          </w:p>
        </w:tc>
        <w:tc>
          <w:tcPr>
            <w:tcW w:w="1054" w:type="dxa"/>
            <w:vAlign w:val="center"/>
          </w:tcPr>
          <w:p w14:paraId="199E78E6" w14:textId="0AF74941" w:rsidR="00A0704F" w:rsidRPr="00115875" w:rsidRDefault="00A0704F" w:rsidP="00802219">
            <w:pPr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(5.</w:t>
            </w:r>
            <w:r w:rsidR="00995DF7">
              <w:rPr>
                <w:rFonts w:eastAsiaTheme="minorEastAsia"/>
              </w:rPr>
              <w:t>6</w:t>
            </w:r>
            <w:r>
              <w:rPr>
                <w:rFonts w:eastAsiaTheme="minorEastAsia"/>
                <w:lang w:val="en-US"/>
              </w:rPr>
              <w:t>.1)</w:t>
            </w:r>
          </w:p>
        </w:tc>
      </w:tr>
      <w:tr w:rsidR="00A0704F" w14:paraId="586B7B22" w14:textId="77777777" w:rsidTr="00802219">
        <w:tc>
          <w:tcPr>
            <w:tcW w:w="8188" w:type="dxa"/>
          </w:tcPr>
          <w:p w14:paraId="1EDC03FD" w14:textId="77777777" w:rsidR="00A0704F" w:rsidRPr="00115875" w:rsidRDefault="00A0704F" w:rsidP="00802219">
            <w:pPr>
              <w:jc w:val="center"/>
              <w:rPr>
                <w:i/>
              </w:rPr>
            </w:pPr>
            <m:oMath>
              <m: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-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-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d>
              <m:r>
                <w:rPr>
                  <w:rFonts w:ascii="Cambria Math" w:hAnsi="Cambria Math"/>
                </w:rPr>
                <m:t>.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|∆t|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τ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</m:sub>
                      </m:sSub>
                    </m:den>
                  </m:f>
                </m:sup>
              </m:sSup>
            </m:oMath>
            <w:r>
              <w:rPr>
                <w:rFonts w:eastAsiaTheme="minorEastAsia"/>
                <w:i/>
              </w:rPr>
              <w:t xml:space="preserve"> </w:t>
            </w:r>
            <w:r w:rsidRPr="00115875">
              <w:rPr>
                <w:rFonts w:eastAsiaTheme="minorEastAsia"/>
                <w:i/>
              </w:rPr>
              <w:t xml:space="preserve">   </w:t>
            </w:r>
            <w:r>
              <w:rPr>
                <w:rFonts w:eastAsiaTheme="minorEastAsia"/>
                <w:i/>
              </w:rPr>
              <w:t>във време</w:t>
            </w:r>
            <w:r w:rsidRPr="00115875">
              <w:rPr>
                <w:rFonts w:eastAsiaTheme="minorEastAsia"/>
                <w:i/>
              </w:rPr>
              <w:t xml:space="preserve">  </w:t>
            </w:r>
            <w:r>
              <w:rPr>
                <w:rFonts w:eastAsiaTheme="minorEastAsia"/>
                <w:i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pre</m:t>
                  </m:r>
                </m:sub>
              </m:sSub>
            </m:oMath>
            <w:r>
              <w:rPr>
                <w:rFonts w:eastAsiaTheme="minorEastAsia"/>
                <w:i/>
              </w:rPr>
              <w:t xml:space="preserve"> </w:t>
            </w:r>
            <w:r w:rsidRPr="00115875">
              <w:rPr>
                <w:rFonts w:eastAsiaTheme="minorEastAsia"/>
                <w:i/>
              </w:rPr>
              <w:t xml:space="preserve">   </w:t>
            </w:r>
            <w:r>
              <w:rPr>
                <w:rFonts w:eastAsiaTheme="minorEastAsia"/>
                <w:i/>
              </w:rPr>
              <w:t>при</w:t>
            </w:r>
            <w:r w:rsidRPr="00115875">
              <w:rPr>
                <w:rFonts w:eastAsiaTheme="minorEastAsia"/>
                <w:i/>
              </w:rPr>
              <w:t xml:space="preserve">   </w:t>
            </w:r>
            <w:r>
              <w:rPr>
                <w:rFonts w:eastAsiaTheme="minorEastAsia"/>
                <w:i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pre</m:t>
                  </m:r>
                </m:sub>
              </m:sSub>
              <m:r>
                <w:rPr>
                  <w:rFonts w:ascii="Cambria Math" w:hAnsi="Cambria Math"/>
                </w:rPr>
                <m:t>&gt;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post</m:t>
                  </m:r>
                </m:sub>
              </m:sSub>
            </m:oMath>
          </w:p>
          <w:p w14:paraId="7991B355" w14:textId="77777777" w:rsidR="00A0704F" w:rsidRDefault="00A0704F" w:rsidP="00802219">
            <w:pPr>
              <w:rPr>
                <w:rFonts w:eastAsiaTheme="minorEastAsia"/>
              </w:rPr>
            </w:pPr>
          </w:p>
        </w:tc>
        <w:tc>
          <w:tcPr>
            <w:tcW w:w="1054" w:type="dxa"/>
            <w:vAlign w:val="center"/>
          </w:tcPr>
          <w:p w14:paraId="6599CD72" w14:textId="6C553327" w:rsidR="00A0704F" w:rsidRPr="00115875" w:rsidRDefault="00A0704F" w:rsidP="00802219">
            <w:pPr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(5.</w:t>
            </w:r>
            <w:r w:rsidR="00995DF7">
              <w:rPr>
                <w:rFonts w:eastAsiaTheme="minorEastAsia"/>
              </w:rPr>
              <w:t>6</w:t>
            </w:r>
            <w:r>
              <w:rPr>
                <w:rFonts w:eastAsiaTheme="minorEastAsia"/>
                <w:lang w:val="en-US"/>
              </w:rPr>
              <w:t>.2)</w:t>
            </w:r>
          </w:p>
        </w:tc>
      </w:tr>
    </w:tbl>
    <w:p w14:paraId="2E5FB6B2" w14:textId="77777777" w:rsidR="00A0704F" w:rsidRPr="00447024" w:rsidRDefault="00A0704F" w:rsidP="00A0704F">
      <w:pPr>
        <w:rPr>
          <w:rFonts w:eastAsiaTheme="minorEastAsia"/>
        </w:rPr>
      </w:pPr>
      <w:r>
        <w:rPr>
          <w:rFonts w:eastAsiaTheme="minorEastAsia"/>
        </w:rPr>
        <w:t>Тук А</w:t>
      </w:r>
      <w:r w:rsidRPr="00447024">
        <w:rPr>
          <w:rFonts w:eastAsiaTheme="minorEastAsia"/>
          <w:vertAlign w:val="subscript"/>
        </w:rPr>
        <w:t>+</w:t>
      </w:r>
      <w:r w:rsidRPr="00447024">
        <w:rPr>
          <w:rFonts w:eastAsiaTheme="minorEastAsia"/>
        </w:rPr>
        <w:t>(</w:t>
      </w:r>
      <w:r w:rsidRPr="00447024">
        <w:rPr>
          <w:rFonts w:eastAsiaTheme="minorEastAsia"/>
          <w:lang w:val="en-US"/>
        </w:rPr>
        <w:t>w</w:t>
      </w:r>
      <w:r w:rsidRPr="00447024">
        <w:rPr>
          <w:rFonts w:eastAsiaTheme="minorEastAsia"/>
        </w:rPr>
        <w:t>)</w:t>
      </w:r>
      <w:r w:rsidRPr="00447024">
        <w:rPr>
          <w:rFonts w:eastAsiaTheme="minorEastAsia"/>
          <w:vertAlign w:val="subscript"/>
        </w:rPr>
        <w:t xml:space="preserve"> </w:t>
      </w:r>
      <w:r w:rsidRPr="00447024">
        <w:rPr>
          <w:rFonts w:eastAsiaTheme="minorEastAsia"/>
        </w:rPr>
        <w:t>и</w:t>
      </w:r>
      <w:r>
        <w:rPr>
          <w:rFonts w:eastAsiaTheme="minorEastAsia"/>
        </w:rPr>
        <w:t xml:space="preserve"> А</w:t>
      </w:r>
      <w:r>
        <w:rPr>
          <w:rFonts w:eastAsiaTheme="minorEastAsia"/>
          <w:vertAlign w:val="subscript"/>
        </w:rPr>
        <w:t>-</w:t>
      </w:r>
      <w:r w:rsidRPr="00447024">
        <w:rPr>
          <w:rFonts w:eastAsiaTheme="minorEastAsia"/>
        </w:rPr>
        <w:t>(</w:t>
      </w:r>
      <w:r w:rsidRPr="00447024">
        <w:rPr>
          <w:rFonts w:eastAsiaTheme="minorEastAsia"/>
          <w:lang w:val="en-US"/>
        </w:rPr>
        <w:t>w</w:t>
      </w:r>
      <w:r w:rsidRPr="00447024">
        <w:rPr>
          <w:rFonts w:eastAsiaTheme="minorEastAsia"/>
        </w:rPr>
        <w:t>)</w:t>
      </w:r>
      <w:r>
        <w:rPr>
          <w:rFonts w:eastAsiaTheme="minorEastAsia"/>
          <w:vertAlign w:val="subscript"/>
        </w:rPr>
        <w:t xml:space="preserve"> </w:t>
      </w:r>
      <w:r>
        <w:rPr>
          <w:rFonts w:eastAsiaTheme="minorEastAsia"/>
        </w:rPr>
        <w:t xml:space="preserve">представляват силата на промяната на теглата, </w:t>
      </w:r>
      <w:r>
        <w:rPr>
          <w:rFonts w:eastAsiaTheme="minorEastAsia" w:cs="Times New Roman"/>
        </w:rPr>
        <w:t>τ</w:t>
      </w:r>
      <w:r w:rsidRPr="004E7539">
        <w:rPr>
          <w:rFonts w:eastAsiaTheme="minorEastAsia"/>
          <w:vertAlign w:val="subscript"/>
        </w:rPr>
        <w:t>+</w:t>
      </w:r>
      <w:r>
        <w:rPr>
          <w:rFonts w:eastAsiaTheme="minorEastAsia"/>
        </w:rPr>
        <w:t xml:space="preserve"> и </w:t>
      </w:r>
      <w:r>
        <w:rPr>
          <w:rFonts w:eastAsiaTheme="minorEastAsia" w:cs="Times New Roman"/>
        </w:rPr>
        <w:t>τ</w:t>
      </w:r>
      <w:r w:rsidRPr="004E7539">
        <w:rPr>
          <w:rFonts w:eastAsiaTheme="minorEastAsia"/>
          <w:vertAlign w:val="subscript"/>
        </w:rPr>
        <w:t>-</w:t>
      </w:r>
      <w:r>
        <w:rPr>
          <w:rFonts w:eastAsiaTheme="minorEastAsia"/>
        </w:rPr>
        <w:t xml:space="preserve"> са константи а </w:t>
      </w:r>
      <w:r>
        <w:rPr>
          <w:rFonts w:eastAsiaTheme="minorEastAsia"/>
          <w:lang w:val="en-US"/>
        </w:rPr>
        <w:t>w</w:t>
      </w:r>
      <w:r w:rsidRPr="004E7539">
        <w:rPr>
          <w:rFonts w:eastAsiaTheme="minorEastAsia"/>
        </w:rPr>
        <w:t xml:space="preserve"> </w:t>
      </w:r>
      <w:r>
        <w:rPr>
          <w:rFonts w:eastAsiaTheme="minorEastAsia"/>
        </w:rPr>
        <w:t>е теглото на синаптичната връзка. Сигнали, които имат далечни по време импулси,</w:t>
      </w:r>
      <w:r w:rsidRPr="0044702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допринасят много малко към обучението заради експоненциално-намаляващата зависимост, дадена с интервала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∆t</m:t>
            </m:r>
          </m:e>
        </m:d>
      </m:oMath>
      <w:r>
        <w:rPr>
          <w:rFonts w:eastAsiaTheme="minorEastAsia"/>
        </w:rPr>
        <w:t xml:space="preserve">. </w:t>
      </w:r>
    </w:p>
    <w:p w14:paraId="28F0A15C" w14:textId="032E70A0" w:rsidR="00A0704F" w:rsidRDefault="00A0704F" w:rsidP="00A0704F">
      <w:pPr>
        <w:rPr>
          <w:rFonts w:eastAsiaTheme="minorEastAsia"/>
        </w:rPr>
      </w:pPr>
      <w:r>
        <w:rPr>
          <w:rFonts w:eastAsiaTheme="minorEastAsia"/>
        </w:rPr>
        <w:t>Активирането на пластична активност може да бъде с външен невромодулатор, който се излива извън клетките „Изливането“ на невромодулатор около синапсите се нарича обемно п</w:t>
      </w:r>
      <w:r>
        <w:rPr>
          <w:rFonts w:eastAsiaTheme="minorEastAsia"/>
          <w:lang w:val="en-US"/>
        </w:rPr>
        <w:t>o</w:t>
      </w:r>
      <w:r>
        <w:rPr>
          <w:rFonts w:eastAsiaTheme="minorEastAsia"/>
        </w:rPr>
        <w:t>даване (</w:t>
      </w:r>
      <w:r>
        <w:rPr>
          <w:rFonts w:eastAsiaTheme="minorEastAsia"/>
          <w:lang w:val="en-US"/>
        </w:rPr>
        <w:t>volume</w:t>
      </w:r>
      <w:r w:rsidRPr="00326FAA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transmission</w:t>
      </w:r>
      <w:r w:rsidRPr="00326FAA">
        <w:rPr>
          <w:rFonts w:eastAsiaTheme="minorEastAsia"/>
        </w:rPr>
        <w:t>)</w:t>
      </w:r>
      <w:r>
        <w:rPr>
          <w:rFonts w:eastAsiaTheme="minorEastAsia"/>
        </w:rPr>
        <w:t xml:space="preserve">. Самото активиране на протокола за обучение е обяснено нагледно на следващата </w:t>
      </w:r>
      <w:r>
        <w:t>фиг.5.</w:t>
      </w:r>
      <w:r w:rsidR="00995DF7">
        <w:t>6</w:t>
      </w:r>
      <w:r>
        <w:t>.2.</w:t>
      </w:r>
    </w:p>
    <w:p w14:paraId="326AFFF8" w14:textId="77777777" w:rsidR="00A0704F" w:rsidRDefault="00A0704F" w:rsidP="00A0704F">
      <w:pPr>
        <w:jc w:val="center"/>
      </w:pPr>
      <w:r w:rsidRPr="009634C7">
        <w:rPr>
          <w:noProof/>
          <w:lang w:val="en-GB" w:eastAsia="en-GB"/>
        </w:rPr>
        <w:drawing>
          <wp:inline distT="0" distB="0" distL="0" distR="0" wp14:anchorId="54848AE3" wp14:editId="7BD0FCEE">
            <wp:extent cx="2429607" cy="161830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1896" cy="162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93C0" w14:textId="1137BA8B" w:rsidR="00A0704F" w:rsidRDefault="00A0704F" w:rsidP="00A0704F">
      <w:pPr>
        <w:pStyle w:val="Quote"/>
      </w:pPr>
      <w:r>
        <w:t>Фиг.5.</w:t>
      </w:r>
      <w:r w:rsidR="00995DF7">
        <w:t>6</w:t>
      </w:r>
      <w:r>
        <w:t>.2 Обемно подаване на невротрансмитер. „</w:t>
      </w:r>
      <w:r>
        <w:rPr>
          <w:lang w:val="en-US"/>
        </w:rPr>
        <w:t>neuromodulatory</w:t>
      </w:r>
      <w:r w:rsidRPr="00F37573">
        <w:t xml:space="preserve"> </w:t>
      </w:r>
      <w:r>
        <w:rPr>
          <w:lang w:val="en-US"/>
        </w:rPr>
        <w:t>axon</w:t>
      </w:r>
      <w:r>
        <w:t>“ – невромодулаторни аксони, „</w:t>
      </w:r>
      <w:r>
        <w:rPr>
          <w:lang w:val="en-US"/>
        </w:rPr>
        <w:t>pre</w:t>
      </w:r>
      <w:r>
        <w:t>“ – аксон от предхождащ неврон,</w:t>
      </w:r>
      <w:r w:rsidRPr="00F37573">
        <w:t xml:space="preserve"> </w:t>
      </w:r>
      <w:r>
        <w:t>„</w:t>
      </w:r>
      <w:r>
        <w:rPr>
          <w:lang w:val="en-US"/>
        </w:rPr>
        <w:t>post</w:t>
      </w:r>
      <w:r w:rsidRPr="00F37573">
        <w:t>”</w:t>
      </w:r>
      <w:r>
        <w:t xml:space="preserve"> – аксон от последващ неврон. Областта в розово представлява областта на модулираните синапси, за простота е даден само един синапс. Фигурата е взета от </w:t>
      </w:r>
      <w:r w:rsidRPr="00F37573">
        <w:t>[7].</w:t>
      </w:r>
    </w:p>
    <w:p w14:paraId="3B33119B" w14:textId="77777777" w:rsidR="00A0704F" w:rsidRDefault="00A0704F" w:rsidP="00A0704F">
      <w:r>
        <w:lastRenderedPageBreak/>
        <w:t xml:space="preserve">Така обучението на пластичните синапси се контролира посредством друга група от невромодулиращи неврони. Подобен механизъм за активиране на протокола </w:t>
      </w:r>
      <w:r>
        <w:rPr>
          <w:lang w:val="en-US"/>
        </w:rPr>
        <w:t>STDP</w:t>
      </w:r>
      <w:r w:rsidRPr="004E7539">
        <w:t xml:space="preserve"> </w:t>
      </w:r>
      <w:r>
        <w:t xml:space="preserve">е заложен в Симулатора </w:t>
      </w:r>
      <w:r>
        <w:rPr>
          <w:lang w:val="en-US"/>
        </w:rPr>
        <w:t>NEST</w:t>
      </w:r>
      <w:r>
        <w:t xml:space="preserve"> и се нарича обемен трансмитер (</w:t>
      </w:r>
      <w:r w:rsidRPr="003D3667">
        <w:t>volume_transmitter</w:t>
      </w:r>
      <w:r>
        <w:t>). С този механизъм обучението е не само на база на пресинаптичните и постсинаптичните неврони, но и на трети невромодулаторен сигнал.</w:t>
      </w:r>
      <w:r w:rsidRPr="005B7398">
        <w:t xml:space="preserve"> </w:t>
      </w:r>
      <w:r>
        <w:t xml:space="preserve">Моделът в симулатора </w:t>
      </w:r>
      <w:r>
        <w:rPr>
          <w:lang w:val="en-US"/>
        </w:rPr>
        <w:t>NEST</w:t>
      </w:r>
      <w:r>
        <w:t xml:space="preserve">, който представя обучаемите синапси с механизъм </w:t>
      </w:r>
      <w:r>
        <w:rPr>
          <w:lang w:val="en-US"/>
        </w:rPr>
        <w:t>STDP</w:t>
      </w:r>
      <w:r>
        <w:t xml:space="preserve"> и поддържа обемен трансмитер, като трети сигнал се нарича „</w:t>
      </w:r>
      <w:r w:rsidRPr="00447024">
        <w:rPr>
          <w:b/>
          <w:bCs/>
        </w:rPr>
        <w:t>stdp_dopamine_synapse</w:t>
      </w:r>
      <w:r>
        <w:t xml:space="preserve">“. Параметрите по подразбиране на </w:t>
      </w:r>
      <w:r w:rsidRPr="00CD1CF9">
        <w:t>'stdp_dopamine_synapse'</w:t>
      </w:r>
      <w:r>
        <w:t xml:space="preserve"> могат да бъдат отпечатани с кода: </w:t>
      </w:r>
      <w:r w:rsidRPr="00CD1CF9">
        <w:t>nest.GetDefaults('stdp_dopamine_synapse')</w:t>
      </w:r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0704F" w14:paraId="1574D477" w14:textId="77777777" w:rsidTr="00802219">
        <w:tc>
          <w:tcPr>
            <w:tcW w:w="9016" w:type="dxa"/>
          </w:tcPr>
          <w:p w14:paraId="31372D85" w14:textId="77777777" w:rsidR="00A0704F" w:rsidRPr="00441370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  <w:lang w:val="bg-BG"/>
              </w:rPr>
            </w:pPr>
            <w:r w:rsidRPr="00441370">
              <w:rPr>
                <w:color w:val="000000"/>
                <w:sz w:val="21"/>
                <w:szCs w:val="21"/>
                <w:lang w:val="bg-BG"/>
              </w:rPr>
              <w:t>{'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A</w:t>
            </w:r>
            <w:r w:rsidRPr="00441370">
              <w:rPr>
                <w:color w:val="000000"/>
                <w:sz w:val="21"/>
                <w:szCs w:val="21"/>
                <w:lang w:val="bg-BG"/>
              </w:rPr>
              <w:t>_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minus</w:t>
            </w:r>
            <w:r w:rsidRPr="00441370">
              <w:rPr>
                <w:color w:val="000000"/>
                <w:sz w:val="21"/>
                <w:szCs w:val="21"/>
                <w:lang w:val="bg-BG"/>
              </w:rPr>
              <w:t>': 1.5,</w:t>
            </w:r>
          </w:p>
          <w:p w14:paraId="2CDA025D" w14:textId="77777777" w:rsidR="00A0704F" w:rsidRPr="00441370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  <w:lang w:val="bg-BG"/>
              </w:rPr>
            </w:pPr>
            <w:r w:rsidRPr="00441370">
              <w:rPr>
                <w:color w:val="000000"/>
                <w:sz w:val="21"/>
                <w:szCs w:val="21"/>
                <w:lang w:val="bg-BG"/>
              </w:rPr>
              <w:t xml:space="preserve"> '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A</w:t>
            </w:r>
            <w:r w:rsidRPr="00441370">
              <w:rPr>
                <w:color w:val="000000"/>
                <w:sz w:val="21"/>
                <w:szCs w:val="21"/>
                <w:lang w:val="bg-BG"/>
              </w:rPr>
              <w:t>_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plus</w:t>
            </w:r>
            <w:r w:rsidRPr="00441370">
              <w:rPr>
                <w:color w:val="000000"/>
                <w:sz w:val="21"/>
                <w:szCs w:val="21"/>
                <w:lang w:val="bg-BG"/>
              </w:rPr>
              <w:t>': 1.0,</w:t>
            </w:r>
          </w:p>
          <w:p w14:paraId="4299625B" w14:textId="77777777" w:rsidR="00A0704F" w:rsidRPr="00441370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  <w:lang w:val="bg-BG"/>
              </w:rPr>
            </w:pPr>
            <w:r w:rsidRPr="00441370">
              <w:rPr>
                <w:color w:val="000000"/>
                <w:sz w:val="21"/>
                <w:szCs w:val="21"/>
                <w:lang w:val="bg-BG"/>
              </w:rPr>
              <w:t xml:space="preserve"> '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b</w:t>
            </w:r>
            <w:r w:rsidRPr="00441370">
              <w:rPr>
                <w:color w:val="000000"/>
                <w:sz w:val="21"/>
                <w:szCs w:val="21"/>
                <w:lang w:val="bg-BG"/>
              </w:rPr>
              <w:t>': 0.0,</w:t>
            </w:r>
          </w:p>
          <w:p w14:paraId="115F1C38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 w:rsidRPr="00441370">
              <w:rPr>
                <w:color w:val="000000"/>
                <w:sz w:val="21"/>
                <w:szCs w:val="21"/>
                <w:lang w:val="bg-BG"/>
              </w:rPr>
              <w:t xml:space="preserve"> </w:t>
            </w:r>
            <w:r>
              <w:rPr>
                <w:color w:val="000000"/>
                <w:sz w:val="21"/>
                <w:szCs w:val="21"/>
              </w:rPr>
              <w:t>'c': 0.0,</w:t>
            </w:r>
          </w:p>
          <w:p w14:paraId="08CA5E0C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'delay': 1.0,</w:t>
            </w:r>
          </w:p>
          <w:p w14:paraId="5686B3B2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'has_delay': True,</w:t>
            </w:r>
          </w:p>
          <w:p w14:paraId="08A89C7E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'n': 0.0,</w:t>
            </w:r>
          </w:p>
          <w:p w14:paraId="478845AB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</w:t>
            </w:r>
            <w:proofErr w:type="spellStart"/>
            <w:r>
              <w:rPr>
                <w:color w:val="000000"/>
                <w:sz w:val="21"/>
                <w:szCs w:val="21"/>
              </w:rPr>
              <w:t>num_connections</w:t>
            </w:r>
            <w:proofErr w:type="spellEnd"/>
            <w:r>
              <w:rPr>
                <w:color w:val="000000"/>
                <w:sz w:val="21"/>
                <w:szCs w:val="21"/>
              </w:rPr>
              <w:t>': 0,</w:t>
            </w:r>
          </w:p>
          <w:p w14:paraId="51E59E4A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</w:t>
            </w:r>
            <w:proofErr w:type="spellStart"/>
            <w:r>
              <w:rPr>
                <w:color w:val="000000"/>
                <w:sz w:val="21"/>
                <w:szCs w:val="21"/>
              </w:rPr>
              <w:t>receptor_type</w:t>
            </w:r>
            <w:proofErr w:type="spellEnd"/>
            <w:r>
              <w:rPr>
                <w:color w:val="000000"/>
                <w:sz w:val="21"/>
                <w:szCs w:val="21"/>
              </w:rPr>
              <w:t>': 0,</w:t>
            </w:r>
          </w:p>
          <w:p w14:paraId="70F66FAC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</w:t>
            </w:r>
            <w:proofErr w:type="spellStart"/>
            <w:r>
              <w:rPr>
                <w:color w:val="000000"/>
                <w:sz w:val="21"/>
                <w:szCs w:val="21"/>
              </w:rPr>
              <w:t>requires_symmetric</w:t>
            </w:r>
            <w:proofErr w:type="spellEnd"/>
            <w:r>
              <w:rPr>
                <w:color w:val="000000"/>
                <w:sz w:val="21"/>
                <w:szCs w:val="21"/>
              </w:rPr>
              <w:t>': False,</w:t>
            </w:r>
          </w:p>
          <w:p w14:paraId="3926FDD0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</w:t>
            </w:r>
            <w:proofErr w:type="spellStart"/>
            <w:r>
              <w:rPr>
                <w:color w:val="000000"/>
                <w:sz w:val="21"/>
                <w:szCs w:val="21"/>
              </w:rPr>
              <w:t>synapse_model</w:t>
            </w:r>
            <w:proofErr w:type="spellEnd"/>
            <w:r>
              <w:rPr>
                <w:color w:val="000000"/>
                <w:sz w:val="21"/>
                <w:szCs w:val="21"/>
              </w:rPr>
              <w:t>': '</w:t>
            </w:r>
            <w:proofErr w:type="spellStart"/>
            <w:r>
              <w:rPr>
                <w:color w:val="000000"/>
                <w:sz w:val="21"/>
                <w:szCs w:val="21"/>
              </w:rPr>
              <w:t>stdp_dopamine_synapse</w:t>
            </w:r>
            <w:proofErr w:type="spellEnd"/>
            <w:r>
              <w:rPr>
                <w:color w:val="000000"/>
                <w:sz w:val="21"/>
                <w:szCs w:val="21"/>
              </w:rPr>
              <w:t>',</w:t>
            </w:r>
          </w:p>
          <w:p w14:paraId="27E3F6CC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</w:t>
            </w:r>
            <w:proofErr w:type="spellStart"/>
            <w:r>
              <w:rPr>
                <w:color w:val="000000"/>
                <w:sz w:val="21"/>
                <w:szCs w:val="21"/>
              </w:rPr>
              <w:t>synapse_modelid</w:t>
            </w:r>
            <w:proofErr w:type="spellEnd"/>
            <w:r>
              <w:rPr>
                <w:color w:val="000000"/>
                <w:sz w:val="21"/>
                <w:szCs w:val="21"/>
              </w:rPr>
              <w:t>': 30,</w:t>
            </w:r>
          </w:p>
          <w:p w14:paraId="6F7FA89A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</w:t>
            </w:r>
            <w:proofErr w:type="spellStart"/>
            <w:r>
              <w:rPr>
                <w:color w:val="000000"/>
                <w:sz w:val="21"/>
                <w:szCs w:val="21"/>
              </w:rPr>
              <w:t>tau_c</w:t>
            </w:r>
            <w:proofErr w:type="spellEnd"/>
            <w:r>
              <w:rPr>
                <w:color w:val="000000"/>
                <w:sz w:val="21"/>
                <w:szCs w:val="21"/>
              </w:rPr>
              <w:t>': 1000.0,</w:t>
            </w:r>
          </w:p>
          <w:p w14:paraId="0F741A81" w14:textId="77777777" w:rsidR="00A0704F" w:rsidRPr="00C9499B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  <w:lang w:val="bg-BG"/>
              </w:rPr>
            </w:pPr>
            <w:r>
              <w:rPr>
                <w:color w:val="000000"/>
                <w:sz w:val="21"/>
                <w:szCs w:val="21"/>
              </w:rPr>
              <w:t xml:space="preserve"> </w:t>
            </w:r>
            <w:r w:rsidRPr="00C9499B">
              <w:rPr>
                <w:color w:val="000000"/>
                <w:sz w:val="21"/>
                <w:szCs w:val="21"/>
                <w:lang w:val="bg-BG"/>
              </w:rPr>
              <w:t>'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tau</w:t>
            </w:r>
            <w:r w:rsidRPr="00C9499B">
              <w:rPr>
                <w:color w:val="000000"/>
                <w:sz w:val="21"/>
                <w:szCs w:val="21"/>
                <w:lang w:val="bg-BG"/>
              </w:rPr>
              <w:t>_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n</w:t>
            </w:r>
            <w:r w:rsidRPr="00C9499B">
              <w:rPr>
                <w:color w:val="000000"/>
                <w:sz w:val="21"/>
                <w:szCs w:val="21"/>
                <w:lang w:val="bg-BG"/>
              </w:rPr>
              <w:t>': 200.0,</w:t>
            </w:r>
          </w:p>
          <w:p w14:paraId="74297265" w14:textId="77777777" w:rsidR="00A0704F" w:rsidRPr="00C9499B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  <w:lang w:val="bg-BG"/>
              </w:rPr>
            </w:pPr>
            <w:r w:rsidRPr="00C9499B">
              <w:rPr>
                <w:color w:val="000000"/>
                <w:sz w:val="21"/>
                <w:szCs w:val="21"/>
                <w:lang w:val="bg-BG"/>
              </w:rPr>
              <w:t xml:space="preserve"> '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tau</w:t>
            </w:r>
            <w:r w:rsidRPr="00C9499B">
              <w:rPr>
                <w:color w:val="000000"/>
                <w:sz w:val="21"/>
                <w:szCs w:val="21"/>
                <w:lang w:val="bg-BG"/>
              </w:rPr>
              <w:t>_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plus</w:t>
            </w:r>
            <w:r w:rsidRPr="00C9499B">
              <w:rPr>
                <w:color w:val="000000"/>
                <w:sz w:val="21"/>
                <w:szCs w:val="21"/>
                <w:lang w:val="bg-BG"/>
              </w:rPr>
              <w:t>': 20.0,</w:t>
            </w:r>
          </w:p>
          <w:p w14:paraId="75167AFC" w14:textId="77777777" w:rsidR="00A0704F" w:rsidRPr="00C9499B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  <w:lang w:val="bg-BG"/>
              </w:rPr>
            </w:pPr>
            <w:r w:rsidRPr="00C9499B">
              <w:rPr>
                <w:color w:val="000000"/>
                <w:sz w:val="21"/>
                <w:szCs w:val="21"/>
                <w:lang w:val="bg-BG"/>
              </w:rPr>
              <w:t xml:space="preserve"> '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vt</w:t>
            </w:r>
            <w:r w:rsidRPr="00C9499B">
              <w:rPr>
                <w:color w:val="000000"/>
                <w:sz w:val="21"/>
                <w:szCs w:val="21"/>
                <w:lang w:val="bg-BG"/>
              </w:rPr>
              <w:t>': -1,</w:t>
            </w:r>
          </w:p>
          <w:p w14:paraId="7A78FDC5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 w:rsidRPr="00C9499B">
              <w:rPr>
                <w:color w:val="000000"/>
                <w:sz w:val="21"/>
                <w:szCs w:val="21"/>
                <w:lang w:val="bg-BG"/>
              </w:rPr>
              <w:t xml:space="preserve"> </w:t>
            </w:r>
            <w:r>
              <w:rPr>
                <w:color w:val="000000"/>
                <w:sz w:val="21"/>
                <w:szCs w:val="21"/>
              </w:rPr>
              <w:t>'Wmax': 200.0,</w:t>
            </w:r>
          </w:p>
          <w:p w14:paraId="0EAC61E2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</w:t>
            </w:r>
            <w:proofErr w:type="spellStart"/>
            <w:r>
              <w:rPr>
                <w:color w:val="000000"/>
                <w:sz w:val="21"/>
                <w:szCs w:val="21"/>
              </w:rPr>
              <w:t>Wmin</w:t>
            </w:r>
            <w:proofErr w:type="spellEnd"/>
            <w:r>
              <w:rPr>
                <w:color w:val="000000"/>
                <w:sz w:val="21"/>
                <w:szCs w:val="21"/>
              </w:rPr>
              <w:t>': 0.0,</w:t>
            </w:r>
          </w:p>
          <w:p w14:paraId="0633E390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'weight': 1.0,</w:t>
            </w:r>
          </w:p>
          <w:p w14:paraId="0FADB13B" w14:textId="77777777" w:rsidR="00A0704F" w:rsidRPr="00CD1CF9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</w:t>
            </w:r>
            <w:proofErr w:type="spellStart"/>
            <w:r>
              <w:rPr>
                <w:color w:val="000000"/>
                <w:sz w:val="21"/>
                <w:szCs w:val="21"/>
              </w:rPr>
              <w:t>weight_recorder</w:t>
            </w:r>
            <w:proofErr w:type="spellEnd"/>
            <w:r>
              <w:rPr>
                <w:color w:val="000000"/>
                <w:sz w:val="21"/>
                <w:szCs w:val="21"/>
              </w:rPr>
              <w:t>': ()}</w:t>
            </w:r>
          </w:p>
        </w:tc>
      </w:tr>
    </w:tbl>
    <w:p w14:paraId="3E079D44" w14:textId="5E580452" w:rsidR="00A0704F" w:rsidRDefault="00A0704F" w:rsidP="00A0704F">
      <w:pPr>
        <w:pStyle w:val="Quote"/>
      </w:pPr>
      <w:r>
        <w:t xml:space="preserve">Таблица </w:t>
      </w:r>
      <w:r w:rsidR="0009175C">
        <w:t>5</w:t>
      </w:r>
      <w:r>
        <w:t>.</w:t>
      </w:r>
      <w:r w:rsidR="00995DF7">
        <w:t>6</w:t>
      </w:r>
      <w:r>
        <w:t>.</w:t>
      </w:r>
      <w:r w:rsidR="0009175C">
        <w:t>1</w:t>
      </w:r>
      <w:r>
        <w:t xml:space="preserve"> Параметри по подразбиране за модела </w:t>
      </w:r>
      <w:r w:rsidRPr="00CD1CF9">
        <w:t>'stdp_dopamine_synapse'</w:t>
      </w:r>
    </w:p>
    <w:p w14:paraId="452910D8" w14:textId="19D1E4C5" w:rsidR="00A0704F" w:rsidRDefault="00A0704F" w:rsidP="00A0704F">
      <w:r>
        <w:t xml:space="preserve">Значенията на параметрите могат да бъдат намерени от </w:t>
      </w:r>
      <w:r w:rsidRPr="002A337F">
        <w:t>[5]</w:t>
      </w:r>
      <w:r>
        <w:t xml:space="preserve"> на страницата за модели. </w:t>
      </w:r>
      <w:r w:rsidR="0020234D">
        <w:t>Те са показани в таблицата:</w:t>
      </w:r>
    </w:p>
    <w:tbl>
      <w:tblPr>
        <w:tblStyle w:val="TableGrid"/>
        <w:tblW w:w="8926" w:type="dxa"/>
        <w:tblLook w:val="04A0" w:firstRow="1" w:lastRow="0" w:firstColumn="1" w:lastColumn="0" w:noHBand="0" w:noVBand="1"/>
      </w:tblPr>
      <w:tblGrid>
        <w:gridCol w:w="1413"/>
        <w:gridCol w:w="7513"/>
      </w:tblGrid>
      <w:tr w:rsidR="00A0704F" w14:paraId="7014EE03" w14:textId="77777777" w:rsidTr="00802219">
        <w:tc>
          <w:tcPr>
            <w:tcW w:w="1413" w:type="dxa"/>
          </w:tcPr>
          <w:p w14:paraId="537811D3" w14:textId="77777777" w:rsidR="00A0704F" w:rsidRDefault="00A0704F" w:rsidP="00802219">
            <w:r>
              <w:t>Име на параметъра</w:t>
            </w:r>
          </w:p>
        </w:tc>
        <w:tc>
          <w:tcPr>
            <w:tcW w:w="7513" w:type="dxa"/>
          </w:tcPr>
          <w:p w14:paraId="40509FF2" w14:textId="77777777" w:rsidR="00A0704F" w:rsidRDefault="00A0704F" w:rsidP="00802219">
            <w:r>
              <w:t>Значение</w:t>
            </w:r>
          </w:p>
        </w:tc>
      </w:tr>
      <w:tr w:rsidR="00A0704F" w14:paraId="6905BB34" w14:textId="77777777" w:rsidTr="00802219">
        <w:tc>
          <w:tcPr>
            <w:tcW w:w="1413" w:type="dxa"/>
          </w:tcPr>
          <w:p w14:paraId="6DFBE6E4" w14:textId="77777777" w:rsidR="00A0704F" w:rsidRDefault="00A0704F" w:rsidP="00802219">
            <w:r w:rsidRPr="002A337F">
              <w:t>A_plus</w:t>
            </w:r>
          </w:p>
        </w:tc>
        <w:tc>
          <w:tcPr>
            <w:tcW w:w="7513" w:type="dxa"/>
          </w:tcPr>
          <w:p w14:paraId="73D5B821" w14:textId="5B5D8714" w:rsidR="00A0704F" w:rsidRDefault="00A0704F" w:rsidP="00F428A6">
            <w:r>
              <w:t>Коефициент на обучение, когато пресинаптичният импулс изпреварва по време постсинаптичния импулс .</w:t>
            </w:r>
          </w:p>
        </w:tc>
      </w:tr>
      <w:tr w:rsidR="00A0704F" w14:paraId="364B37E5" w14:textId="77777777" w:rsidTr="00802219">
        <w:tc>
          <w:tcPr>
            <w:tcW w:w="1413" w:type="dxa"/>
          </w:tcPr>
          <w:p w14:paraId="1BEBA56A" w14:textId="77777777" w:rsidR="00A0704F" w:rsidRDefault="00A0704F" w:rsidP="00802219">
            <w:r w:rsidRPr="002A337F">
              <w:t>A_minus</w:t>
            </w:r>
          </w:p>
        </w:tc>
        <w:tc>
          <w:tcPr>
            <w:tcW w:w="7513" w:type="dxa"/>
          </w:tcPr>
          <w:p w14:paraId="3A35A016" w14:textId="0FE75E42" w:rsidR="00A0704F" w:rsidRDefault="00A0704F" w:rsidP="00F428A6">
            <w:r>
              <w:t xml:space="preserve">Коефициент на обучение, когато </w:t>
            </w:r>
            <w:r w:rsidR="00891378">
              <w:t xml:space="preserve">постсинаптичният </w:t>
            </w:r>
            <w:r>
              <w:t xml:space="preserve">импулс изпреварва </w:t>
            </w:r>
            <w:r w:rsidR="00891378">
              <w:t xml:space="preserve">пресинаптичния </w:t>
            </w:r>
            <w:r w:rsidR="00F428A6">
              <w:t xml:space="preserve">импулс </w:t>
            </w:r>
            <w:r>
              <w:t>по време .</w:t>
            </w:r>
          </w:p>
        </w:tc>
      </w:tr>
      <w:tr w:rsidR="00A0704F" w14:paraId="5950BB1F" w14:textId="77777777" w:rsidTr="00802219">
        <w:tc>
          <w:tcPr>
            <w:tcW w:w="1413" w:type="dxa"/>
          </w:tcPr>
          <w:p w14:paraId="7EAC261A" w14:textId="77777777" w:rsidR="00A0704F" w:rsidRDefault="00A0704F" w:rsidP="00802219">
            <w:r w:rsidRPr="00A74DB7">
              <w:lastRenderedPageBreak/>
              <w:t>tau_plus</w:t>
            </w:r>
          </w:p>
        </w:tc>
        <w:tc>
          <w:tcPr>
            <w:tcW w:w="7513" w:type="dxa"/>
          </w:tcPr>
          <w:p w14:paraId="2D3EB273" w14:textId="77777777" w:rsidR="00A0704F" w:rsidRPr="00376E41" w:rsidRDefault="00A0704F" w:rsidP="00802219">
            <w:r>
              <w:rPr>
                <w:lang w:val="en-US"/>
              </w:rPr>
              <w:t>STDP</w:t>
            </w:r>
            <w:r w:rsidRPr="00A74DB7">
              <w:t xml:space="preserve"> </w:t>
            </w:r>
            <w:r>
              <w:t>времева константа от уравнение (5.3.1)</w:t>
            </w:r>
          </w:p>
        </w:tc>
      </w:tr>
      <w:tr w:rsidR="00A0704F" w14:paraId="3BCB9D85" w14:textId="77777777" w:rsidTr="00802219">
        <w:tc>
          <w:tcPr>
            <w:tcW w:w="1413" w:type="dxa"/>
          </w:tcPr>
          <w:p w14:paraId="092769D5" w14:textId="77777777" w:rsidR="00A0704F" w:rsidRDefault="00A0704F" w:rsidP="00802219">
            <w:r w:rsidRPr="00A74DB7">
              <w:t>tau_c</w:t>
            </w:r>
          </w:p>
        </w:tc>
        <w:tc>
          <w:tcPr>
            <w:tcW w:w="7513" w:type="dxa"/>
          </w:tcPr>
          <w:p w14:paraId="4813D47D" w14:textId="77777777" w:rsidR="00A0704F" w:rsidRPr="00A74DB7" w:rsidRDefault="00A0704F" w:rsidP="00802219">
            <w:r>
              <w:t>Времева константа на „следата“ на обучението (</w:t>
            </w:r>
            <w:r>
              <w:rPr>
                <w:lang w:val="en-US"/>
              </w:rPr>
              <w:t>eligibility</w:t>
            </w:r>
            <w:r w:rsidRPr="00A74DB7">
              <w:t xml:space="preserve"> </w:t>
            </w:r>
            <w:r>
              <w:rPr>
                <w:lang w:val="en-US"/>
              </w:rPr>
              <w:t>trace</w:t>
            </w:r>
            <w:r w:rsidRPr="00A74DB7">
              <w:t>)</w:t>
            </w:r>
          </w:p>
        </w:tc>
      </w:tr>
      <w:tr w:rsidR="00A0704F" w14:paraId="1C9F1569" w14:textId="77777777" w:rsidTr="00802219">
        <w:tc>
          <w:tcPr>
            <w:tcW w:w="1413" w:type="dxa"/>
          </w:tcPr>
          <w:p w14:paraId="0D66D68E" w14:textId="77777777" w:rsidR="00A0704F" w:rsidRPr="00A74DB7" w:rsidRDefault="00A0704F" w:rsidP="00802219">
            <w:r w:rsidRPr="00A74DB7">
              <w:t>tau_n</w:t>
            </w:r>
          </w:p>
        </w:tc>
        <w:tc>
          <w:tcPr>
            <w:tcW w:w="7513" w:type="dxa"/>
          </w:tcPr>
          <w:p w14:paraId="3D41B3E4" w14:textId="77777777" w:rsidR="00A0704F" w:rsidRDefault="00A0704F" w:rsidP="00802219">
            <w:r>
              <w:t>Времева константа на следата на допамина (</w:t>
            </w:r>
            <w:r w:rsidRPr="00A74DB7">
              <w:rPr>
                <w:lang w:val="en-US"/>
              </w:rPr>
              <w:t>dopaminergic</w:t>
            </w:r>
            <w:r w:rsidRPr="00A74DB7">
              <w:t xml:space="preserve"> </w:t>
            </w:r>
            <w:r w:rsidRPr="00A74DB7">
              <w:rPr>
                <w:lang w:val="en-US"/>
              </w:rPr>
              <w:t>trace</w:t>
            </w:r>
            <w:r w:rsidRPr="00A74DB7">
              <w:t>)</w:t>
            </w:r>
          </w:p>
        </w:tc>
      </w:tr>
      <w:tr w:rsidR="00A0704F" w14:paraId="7517C84C" w14:textId="77777777" w:rsidTr="00802219">
        <w:tc>
          <w:tcPr>
            <w:tcW w:w="1413" w:type="dxa"/>
          </w:tcPr>
          <w:p w14:paraId="1E051FFC" w14:textId="77777777" w:rsidR="00A0704F" w:rsidRPr="00A74DB7" w:rsidRDefault="00A0704F" w:rsidP="00802219">
            <w:r w:rsidRPr="00A74DB7">
              <w:t>b</w:t>
            </w:r>
          </w:p>
        </w:tc>
        <w:tc>
          <w:tcPr>
            <w:tcW w:w="7513" w:type="dxa"/>
          </w:tcPr>
          <w:p w14:paraId="45A8BAEC" w14:textId="77777777" w:rsidR="00A0704F" w:rsidRPr="00A31492" w:rsidRDefault="00A0704F" w:rsidP="00802219">
            <w:r>
              <w:t>Допаминова базова концентрация</w:t>
            </w:r>
          </w:p>
        </w:tc>
      </w:tr>
      <w:tr w:rsidR="00A0704F" w14:paraId="05398FE6" w14:textId="77777777" w:rsidTr="00802219">
        <w:tc>
          <w:tcPr>
            <w:tcW w:w="1413" w:type="dxa"/>
          </w:tcPr>
          <w:p w14:paraId="2C6C0046" w14:textId="77777777" w:rsidR="00A0704F" w:rsidRPr="00A74DB7" w:rsidRDefault="00A0704F" w:rsidP="00802219">
            <w:r w:rsidRPr="00A74DB7">
              <w:t>Wmin</w:t>
            </w:r>
          </w:p>
        </w:tc>
        <w:tc>
          <w:tcPr>
            <w:tcW w:w="7513" w:type="dxa"/>
          </w:tcPr>
          <w:p w14:paraId="4653503A" w14:textId="77777777" w:rsidR="00A0704F" w:rsidRDefault="00A0704F" w:rsidP="00802219">
            <w:r>
              <w:t>Минимални тегла на обучаемите синапси</w:t>
            </w:r>
          </w:p>
        </w:tc>
      </w:tr>
      <w:tr w:rsidR="00A0704F" w14:paraId="268C3C59" w14:textId="77777777" w:rsidTr="00802219">
        <w:tc>
          <w:tcPr>
            <w:tcW w:w="1413" w:type="dxa"/>
          </w:tcPr>
          <w:p w14:paraId="0C522155" w14:textId="77777777" w:rsidR="00A0704F" w:rsidRPr="00A74DB7" w:rsidRDefault="00A0704F" w:rsidP="00802219">
            <w:r w:rsidRPr="00A74DB7">
              <w:t>Wmax</w:t>
            </w:r>
          </w:p>
        </w:tc>
        <w:tc>
          <w:tcPr>
            <w:tcW w:w="7513" w:type="dxa"/>
          </w:tcPr>
          <w:p w14:paraId="45D564E3" w14:textId="77777777" w:rsidR="00A0704F" w:rsidRDefault="00A0704F" w:rsidP="00802219">
            <w:r>
              <w:t>Максимални тегла на обучаемите синапси</w:t>
            </w:r>
          </w:p>
        </w:tc>
      </w:tr>
    </w:tbl>
    <w:p w14:paraId="6CF3DAAD" w14:textId="383750C8" w:rsidR="00A0704F" w:rsidRPr="005B7398" w:rsidRDefault="00A0704F" w:rsidP="00A0704F">
      <w:pPr>
        <w:pStyle w:val="Quote"/>
      </w:pPr>
      <w:r>
        <w:t xml:space="preserve">Таблица </w:t>
      </w:r>
      <w:r w:rsidR="0009175C">
        <w:t>5</w:t>
      </w:r>
      <w:r>
        <w:t>.</w:t>
      </w:r>
      <w:r w:rsidR="00995DF7">
        <w:t>6</w:t>
      </w:r>
      <w:r>
        <w:t>.</w:t>
      </w:r>
      <w:r w:rsidR="0009175C">
        <w:t>2</w:t>
      </w:r>
      <w:r>
        <w:t xml:space="preserve"> По-важните параметри за допаминови синапси и техните описания</w:t>
      </w:r>
    </w:p>
    <w:p w14:paraId="62190F77" w14:textId="37F7FD1D" w:rsidR="00A0704F" w:rsidRDefault="00A0704F" w:rsidP="00A0704F">
      <w:pPr>
        <w:pStyle w:val="Heading2"/>
      </w:pPr>
      <w:bookmarkStart w:id="124" w:name="_Toc134572882"/>
      <w:r>
        <w:t>5.</w:t>
      </w:r>
      <w:r w:rsidR="005272EE" w:rsidRPr="00CF032B">
        <w:t>7</w:t>
      </w:r>
      <w:r>
        <w:t xml:space="preserve"> </w:t>
      </w:r>
      <w:r w:rsidR="000E17F0">
        <w:t>Обща п</w:t>
      </w:r>
      <w:r>
        <w:t>остановка за решаване на задачата</w:t>
      </w:r>
      <w:bookmarkEnd w:id="124"/>
    </w:p>
    <w:p w14:paraId="7E57F3CE" w14:textId="038C164B" w:rsidR="00995DF7" w:rsidRDefault="00A0704F" w:rsidP="00A0704F">
      <w:r>
        <w:t>Най-забележимата допирна точка на обучението по метода на поощрение-наказание и невронауката е дълбоката химическа връзка на допамина</w:t>
      </w:r>
      <w:commentRangeStart w:id="125"/>
      <w:commentRangeEnd w:id="125"/>
      <w:r w:rsidR="006F4189">
        <w:rPr>
          <w:rStyle w:val="CommentReference"/>
        </w:rPr>
        <w:commentReference w:id="125"/>
      </w:r>
      <w:r>
        <w:t xml:space="preserve">. </w:t>
      </w:r>
      <w:r w:rsidR="005272EE">
        <w:t xml:space="preserve">В глави 5.3 и 5.4 </w:t>
      </w:r>
      <w:r w:rsidR="00AE046D">
        <w:t xml:space="preserve">беше разгледано </w:t>
      </w:r>
      <w:r w:rsidR="005272EE">
        <w:t>как д</w:t>
      </w:r>
      <w:r>
        <w:t xml:space="preserve">опаминът отговаря за преноса на времевата грешка </w:t>
      </w:r>
      <w:r w:rsidRPr="00552956">
        <w:t>(</w:t>
      </w:r>
      <w:r>
        <w:rPr>
          <w:lang w:val="en-US"/>
        </w:rPr>
        <w:t>TD</w:t>
      </w:r>
      <w:r w:rsidRPr="00552956">
        <w:t xml:space="preserve">) </w:t>
      </w:r>
      <w:r>
        <w:t>до съответните структури на мозъка, къде</w:t>
      </w:r>
      <w:r w:rsidR="005272EE">
        <w:t>то</w:t>
      </w:r>
      <w:r>
        <w:t xml:space="preserve"> се извършва обучение и се взема решение за по-</w:t>
      </w:r>
      <w:r w:rsidR="00AE046D">
        <w:t xml:space="preserve">нататъшно </w:t>
      </w:r>
      <w:r>
        <w:t xml:space="preserve">действие. За методите основани на времевата грешка във време </w:t>
      </w:r>
      <w:r>
        <w:rPr>
          <w:lang w:val="en-US"/>
        </w:rPr>
        <w:t>t</w:t>
      </w:r>
      <w:r>
        <w:t xml:space="preserve"> тя е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62"/>
        <w:gridCol w:w="856"/>
      </w:tblGrid>
      <w:tr w:rsidR="00995DF7" w14:paraId="1FCA10D4" w14:textId="77777777" w:rsidTr="00995DF7">
        <w:tc>
          <w:tcPr>
            <w:tcW w:w="8162" w:type="dxa"/>
          </w:tcPr>
          <w:p w14:paraId="29B252D2" w14:textId="45F664AC" w:rsidR="00995DF7" w:rsidRDefault="00000000" w:rsidP="00995DF7">
            <w:pPr>
              <w:jc w:val="center"/>
              <w:rPr>
                <w:rFonts w:eastAsiaTheme="minor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  <m:r>
                    <w:rPr>
                      <w:rFonts w:ascii="Cambria Math" w:hAnsi="Cambria Math"/>
                    </w:rPr>
                    <m:t>-1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+γV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-V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t-1</m:t>
                      </m:r>
                    </m:sub>
                  </m:sSub>
                </m:e>
              </m:d>
            </m:oMath>
            <w:r w:rsidR="00995DF7">
              <w:rPr>
                <w:rFonts w:eastAsiaTheme="minorEastAsia"/>
              </w:rPr>
              <w:t>.</w:t>
            </w:r>
          </w:p>
        </w:tc>
        <w:tc>
          <w:tcPr>
            <w:tcW w:w="854" w:type="dxa"/>
          </w:tcPr>
          <w:p w14:paraId="39201B74" w14:textId="6A56B2D4" w:rsidR="00995DF7" w:rsidRDefault="00995DF7" w:rsidP="00A0704F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(5.7.1)</w:t>
            </w:r>
          </w:p>
        </w:tc>
      </w:tr>
    </w:tbl>
    <w:p w14:paraId="7673225E" w14:textId="151E4C19" w:rsidR="00A0704F" w:rsidRPr="000F22DF" w:rsidRDefault="00AE046D" w:rsidP="00A0704F">
      <w:pPr>
        <w:rPr>
          <w:rFonts w:eastAsiaTheme="minorEastAsia"/>
        </w:rPr>
      </w:pPr>
      <w:r>
        <w:rPr>
          <w:rFonts w:eastAsiaTheme="minorEastAsia"/>
        </w:rPr>
        <w:t>А</w:t>
      </w:r>
      <w:r w:rsidR="00A0704F">
        <w:rPr>
          <w:rFonts w:eastAsiaTheme="minorEastAsia"/>
        </w:rPr>
        <w:t>лгоритмите актьор-критика научават</w:t>
      </w:r>
      <w:r w:rsidR="005272EE">
        <w:rPr>
          <w:rFonts w:eastAsiaTheme="minorEastAsia"/>
        </w:rPr>
        <w:t>,</w:t>
      </w:r>
      <w:r w:rsidR="00A0704F">
        <w:rPr>
          <w:rFonts w:eastAsiaTheme="minorEastAsia"/>
        </w:rPr>
        <w:t xml:space="preserve"> </w:t>
      </w:r>
      <w:r w:rsidR="005272EE">
        <w:rPr>
          <w:rFonts w:eastAsiaTheme="minorEastAsia"/>
        </w:rPr>
        <w:t>както п</w:t>
      </w:r>
      <w:r w:rsidR="00A0704F">
        <w:rPr>
          <w:rFonts w:eastAsiaTheme="minorEastAsia"/>
        </w:rPr>
        <w:t>олитиката за актьора</w:t>
      </w:r>
      <w:r w:rsidR="005272EE">
        <w:rPr>
          <w:rFonts w:eastAsiaTheme="minorEastAsia"/>
        </w:rPr>
        <w:t>,</w:t>
      </w:r>
      <w:r w:rsidR="00A0704F">
        <w:rPr>
          <w:rFonts w:eastAsiaTheme="minorEastAsia"/>
        </w:rPr>
        <w:t xml:space="preserve"> </w:t>
      </w:r>
      <w:r w:rsidR="005272EE">
        <w:rPr>
          <w:rFonts w:eastAsiaTheme="minorEastAsia"/>
        </w:rPr>
        <w:t xml:space="preserve">така </w:t>
      </w:r>
      <w:r w:rsidR="00A0704F">
        <w:rPr>
          <w:rFonts w:eastAsiaTheme="minorEastAsia"/>
        </w:rPr>
        <w:t xml:space="preserve">и </w:t>
      </w:r>
      <w:r w:rsidR="00757E0F">
        <w:rPr>
          <w:rFonts w:eastAsiaTheme="minorEastAsia"/>
        </w:rPr>
        <w:t>предсказването на</w:t>
      </w:r>
      <w:r w:rsidR="00A0704F">
        <w:rPr>
          <w:rFonts w:eastAsiaTheme="minorEastAsia"/>
        </w:rPr>
        <w:t>очаквана</w:t>
      </w:r>
      <w:r w:rsidR="00757E0F">
        <w:rPr>
          <w:rFonts w:eastAsiaTheme="minorEastAsia"/>
        </w:rPr>
        <w:t>та</w:t>
      </w:r>
      <w:r w:rsidR="00A0704F">
        <w:rPr>
          <w:rFonts w:eastAsiaTheme="minorEastAsia"/>
        </w:rPr>
        <w:t xml:space="preserve"> награда. </w:t>
      </w:r>
      <w:commentRangeStart w:id="126"/>
      <w:commentRangeEnd w:id="126"/>
      <w:r>
        <w:rPr>
          <w:rStyle w:val="CommentReference"/>
        </w:rPr>
        <w:commentReference w:id="126"/>
      </w:r>
      <w:r w:rsidR="00A0704F">
        <w:rPr>
          <w:rFonts w:eastAsiaTheme="minorEastAsia"/>
        </w:rPr>
        <w:t xml:space="preserve">Смята се, че две структури в стриатума от мозъка на бозайниците отговарят </w:t>
      </w:r>
      <w:r w:rsidR="00757E0F">
        <w:rPr>
          <w:rFonts w:eastAsiaTheme="minorEastAsia"/>
        </w:rPr>
        <w:t xml:space="preserve">на елементите </w:t>
      </w:r>
      <w:r w:rsidR="00A0704F">
        <w:rPr>
          <w:rFonts w:eastAsiaTheme="minorEastAsia"/>
        </w:rPr>
        <w:t>акт</w:t>
      </w:r>
      <w:r w:rsidR="00757E0F">
        <w:rPr>
          <w:rFonts w:eastAsiaTheme="minorEastAsia"/>
        </w:rPr>
        <w:t>ь</w:t>
      </w:r>
      <w:r w:rsidR="00A0704F">
        <w:rPr>
          <w:rFonts w:eastAsiaTheme="minorEastAsia"/>
        </w:rPr>
        <w:t xml:space="preserve">ор и критика, това са </w:t>
      </w:r>
      <w:r w:rsidR="00A0704F">
        <w:rPr>
          <w:rFonts w:eastAsiaTheme="minorEastAsia"/>
          <w:lang w:val="en-US"/>
        </w:rPr>
        <w:t>Dorsal</w:t>
      </w:r>
      <w:r w:rsidR="00A0704F" w:rsidRPr="00767E3F">
        <w:rPr>
          <w:rFonts w:eastAsiaTheme="minorEastAsia"/>
        </w:rPr>
        <w:t xml:space="preserve"> </w:t>
      </w:r>
      <w:r w:rsidR="00A0704F">
        <w:rPr>
          <w:rFonts w:eastAsiaTheme="minorEastAsia"/>
          <w:lang w:val="en-US"/>
        </w:rPr>
        <w:t>striatum</w:t>
      </w:r>
      <w:r w:rsidR="00A0704F">
        <w:rPr>
          <w:rFonts w:eastAsiaTheme="minorEastAsia"/>
        </w:rPr>
        <w:t xml:space="preserve">  и </w:t>
      </w:r>
      <w:r w:rsidR="00A0704F">
        <w:rPr>
          <w:rFonts w:eastAsiaTheme="minorEastAsia"/>
          <w:lang w:val="en-US"/>
        </w:rPr>
        <w:t>Ventral</w:t>
      </w:r>
      <w:r w:rsidR="00A0704F" w:rsidRPr="00767E3F">
        <w:rPr>
          <w:rFonts w:eastAsiaTheme="minorEastAsia"/>
        </w:rPr>
        <w:t xml:space="preserve"> </w:t>
      </w:r>
      <w:r w:rsidR="00A0704F">
        <w:rPr>
          <w:rFonts w:eastAsiaTheme="minorEastAsia"/>
          <w:lang w:val="en-US"/>
        </w:rPr>
        <w:t>striatum</w:t>
      </w:r>
      <w:r w:rsidR="00A0704F" w:rsidRPr="000F22DF">
        <w:rPr>
          <w:rFonts w:eastAsiaTheme="minorEastAsia"/>
        </w:rPr>
        <w:t xml:space="preserve"> (</w:t>
      </w:r>
      <w:r w:rsidR="00A0704F">
        <w:rPr>
          <w:rFonts w:eastAsiaTheme="minorEastAsia"/>
        </w:rPr>
        <w:t>вж.</w:t>
      </w:r>
      <w:r w:rsidR="00A0704F" w:rsidRPr="000F22DF">
        <w:rPr>
          <w:rFonts w:eastAsiaTheme="minorEastAsia"/>
        </w:rPr>
        <w:t>[1]</w:t>
      </w:r>
      <w:r w:rsidR="00A0704F">
        <w:rPr>
          <w:rFonts w:eastAsiaTheme="minorEastAsia"/>
        </w:rPr>
        <w:t xml:space="preserve"> глава</w:t>
      </w:r>
      <w:r w:rsidR="00A0704F" w:rsidRPr="000F22DF">
        <w:rPr>
          <w:rFonts w:eastAsiaTheme="minorEastAsia"/>
        </w:rPr>
        <w:t xml:space="preserve"> 15.7)</w:t>
      </w:r>
      <w:r w:rsidR="00A0704F">
        <w:rPr>
          <w:rFonts w:eastAsiaTheme="minorEastAsia"/>
        </w:rPr>
        <w:t>.</w:t>
      </w:r>
    </w:p>
    <w:p w14:paraId="39FA5DB2" w14:textId="77777777" w:rsidR="00A0704F" w:rsidRDefault="00A0704F" w:rsidP="00A0704F">
      <w:pPr>
        <w:rPr>
          <w:i/>
        </w:rPr>
      </w:pPr>
      <w:r w:rsidRPr="00966B92">
        <w:rPr>
          <w:i/>
          <w:noProof/>
          <w:lang w:val="en-GB" w:eastAsia="en-GB"/>
        </w:rPr>
        <w:lastRenderedPageBreak/>
        <w:drawing>
          <wp:inline distT="0" distB="0" distL="0" distR="0" wp14:anchorId="1B8427D4" wp14:editId="37F8C31D">
            <wp:extent cx="5731510" cy="31743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3EB8" w14:textId="62FA5EDE" w:rsidR="00A0704F" w:rsidRPr="00E65DAE" w:rsidRDefault="00A0704F" w:rsidP="00A0704F">
      <w:pPr>
        <w:pStyle w:val="Quote"/>
      </w:pPr>
      <w:r>
        <w:t>Фиг. 5.</w:t>
      </w:r>
      <w:r w:rsidR="009249C8" w:rsidRPr="009249C8">
        <w:t>7</w:t>
      </w:r>
      <w:r>
        <w:t xml:space="preserve">.1 Актьор-Критика с невронна мрежа и хипотетична невронна имплементация. а) Актьор-критика като изкуствена невронна мрежа. Актьорът променя политиката спрямо </w:t>
      </w:r>
      <w:r>
        <w:rPr>
          <w:lang w:val="en-US"/>
        </w:rPr>
        <w:t>TD</w:t>
      </w:r>
      <w:r w:rsidRPr="000F22DF">
        <w:t xml:space="preserve"> </w:t>
      </w:r>
      <w:r>
        <w:t xml:space="preserve">грешката </w:t>
      </w:r>
      <w:r>
        <w:rPr>
          <w:rFonts w:cs="Times New Roman"/>
        </w:rPr>
        <w:t>δ</w:t>
      </w:r>
      <w:r>
        <w:t xml:space="preserve">, който получава от критиката. Критиката създава грешката </w:t>
      </w:r>
      <w:r>
        <w:rPr>
          <w:lang w:val="en-US"/>
        </w:rPr>
        <w:t>TD</w:t>
      </w:r>
      <w:r w:rsidRPr="000F22DF">
        <w:t xml:space="preserve"> </w:t>
      </w:r>
      <w:r>
        <w:t xml:space="preserve">от сигнала за награда </w:t>
      </w:r>
      <w:r>
        <w:rPr>
          <w:lang w:val="en-US"/>
        </w:rPr>
        <w:t>Reward</w:t>
      </w:r>
      <w:r w:rsidRPr="000F22DF">
        <w:t xml:space="preserve">. </w:t>
      </w:r>
      <w:r>
        <w:t xml:space="preserve">Актьорът няма директен достъп до </w:t>
      </w:r>
      <w:r>
        <w:rPr>
          <w:lang w:val="en-US"/>
        </w:rPr>
        <w:t>Reward</w:t>
      </w:r>
      <w:r>
        <w:t xml:space="preserve"> сигнала. Критиката няма директен достъп до действието. </w:t>
      </w:r>
      <w:r>
        <w:rPr>
          <w:lang w:val="en-US"/>
        </w:rPr>
        <w:t>b</w:t>
      </w:r>
      <w:r>
        <w:t>)</w:t>
      </w:r>
      <w:r w:rsidRPr="000F22DF">
        <w:t xml:space="preserve"> </w:t>
      </w:r>
      <w:r>
        <w:t>Хипотетична невро-имплементация на актьор критика. Актьорът и компонентът научаващ функцията за стойност са съответно в вентралната и дорсалната части на стриатума. Времевата грешката (</w:t>
      </w:r>
      <w:r>
        <w:rPr>
          <w:lang w:val="en-US"/>
        </w:rPr>
        <w:t>TD</w:t>
      </w:r>
      <w:r>
        <w:t>)</w:t>
      </w:r>
      <w:r w:rsidRPr="00E874B2">
        <w:t xml:space="preserve"> </w:t>
      </w:r>
      <w:r>
        <w:rPr>
          <w:rFonts w:cs="Times New Roman"/>
        </w:rPr>
        <w:t xml:space="preserve">δ се предава от </w:t>
      </w:r>
      <w:r w:rsidR="0026648F">
        <w:rPr>
          <w:rFonts w:cs="Times New Roman"/>
        </w:rPr>
        <w:t>допамина</w:t>
      </w:r>
      <w:r>
        <w:rPr>
          <w:rFonts w:cs="Times New Roman"/>
        </w:rPr>
        <w:t xml:space="preserve">, генериран от </w:t>
      </w:r>
      <w:r>
        <w:rPr>
          <w:rFonts w:cs="Times New Roman"/>
          <w:lang w:val="en-US"/>
        </w:rPr>
        <w:t>VTA</w:t>
      </w:r>
      <w:r w:rsidRPr="00E874B2">
        <w:rPr>
          <w:rFonts w:cs="Times New Roman"/>
        </w:rPr>
        <w:t xml:space="preserve">. </w:t>
      </w:r>
      <w:r>
        <w:rPr>
          <w:rFonts w:cs="Times New Roman"/>
        </w:rPr>
        <w:t xml:space="preserve">Фигурата е копирана от </w:t>
      </w:r>
      <w:r w:rsidRPr="00E65DAE">
        <w:rPr>
          <w:rFonts w:cs="Times New Roman"/>
        </w:rPr>
        <w:t xml:space="preserve">[1] </w:t>
      </w:r>
      <w:r>
        <w:rPr>
          <w:rFonts w:cs="Times New Roman"/>
        </w:rPr>
        <w:t>фиг</w:t>
      </w:r>
      <w:r w:rsidRPr="00E65DAE">
        <w:rPr>
          <w:rFonts w:cs="Times New Roman"/>
        </w:rPr>
        <w:t xml:space="preserve"> 15.5.</w:t>
      </w:r>
    </w:p>
    <w:p w14:paraId="1317F682" w14:textId="408F1D8B" w:rsidR="00A0704F" w:rsidRPr="00E65DAE" w:rsidRDefault="00A0704F" w:rsidP="00A0704F">
      <w:r>
        <w:t xml:space="preserve">Аналогично </w:t>
      </w:r>
      <w:r w:rsidR="0026648F">
        <w:t xml:space="preserve">в настояата дипломна работа се </w:t>
      </w:r>
      <w:r>
        <w:t xml:space="preserve"> използва комбинация от актьор-критика и алгоритъм, научаващ функцията </w:t>
      </w:r>
      <w:r w:rsidR="009249C8">
        <w:rPr>
          <w:lang w:val="en-US"/>
        </w:rPr>
        <w:t>v</w:t>
      </w:r>
      <w:r w:rsidRPr="00E65DAE">
        <w:t>(</w:t>
      </w:r>
      <w:r>
        <w:rPr>
          <w:lang w:val="en-US"/>
        </w:rPr>
        <w:t>s</w:t>
      </w:r>
      <w:r w:rsidRPr="00E65DAE">
        <w:t>)</w:t>
      </w:r>
      <w:r w:rsidR="0026648F">
        <w:t xml:space="preserve"> п</w:t>
      </w:r>
      <w:r>
        <w:t>о схемата от фиг. 5.</w:t>
      </w:r>
      <w:r w:rsidR="009249C8" w:rsidRPr="009249C8">
        <w:t>7</w:t>
      </w:r>
      <w:r>
        <w:t>.1 (</w:t>
      </w:r>
      <w:r>
        <w:rPr>
          <w:lang w:val="en-US"/>
        </w:rPr>
        <w:t>b</w:t>
      </w:r>
      <w:r w:rsidRPr="00E65DAE">
        <w:t>)</w:t>
      </w:r>
      <w:r>
        <w:t xml:space="preserve"> </w:t>
      </w:r>
    </w:p>
    <w:p w14:paraId="11E9EF19" w14:textId="35AB421A" w:rsidR="009249C8" w:rsidRPr="00614410" w:rsidRDefault="00A0704F" w:rsidP="00234C4D">
      <w:r>
        <w:t xml:space="preserve">За апроксимация на </w:t>
      </w:r>
      <w:r w:rsidR="009249C8">
        <w:rPr>
          <w:lang w:val="en-US"/>
        </w:rPr>
        <w:t>v</w:t>
      </w:r>
      <w:r w:rsidRPr="00E65DAE">
        <w:t>(</w:t>
      </w:r>
      <w:r>
        <w:rPr>
          <w:lang w:val="en-US"/>
        </w:rPr>
        <w:t>s</w:t>
      </w:r>
      <w:r w:rsidRPr="00E65DAE">
        <w:t>)</w:t>
      </w:r>
      <w:r>
        <w:t xml:space="preserve"> от </w:t>
      </w:r>
      <w:r w:rsidR="00F16CEB">
        <w:t xml:space="preserve">компонента </w:t>
      </w:r>
      <w:r>
        <w:t xml:space="preserve">за критика ще </w:t>
      </w:r>
      <w:r w:rsidR="009249C8">
        <w:t xml:space="preserve">се </w:t>
      </w:r>
      <w:r>
        <w:t>използва алгоритъм</w:t>
      </w:r>
      <w:r w:rsidR="009249C8">
        <w:t xml:space="preserve"> подобен на</w:t>
      </w:r>
      <w:r>
        <w:t xml:space="preserve"> </w:t>
      </w:r>
      <w:r>
        <w:rPr>
          <w:lang w:val="en-US"/>
        </w:rPr>
        <w:t>SARSA</w:t>
      </w:r>
      <w:r w:rsidRPr="008427BE">
        <w:t xml:space="preserve">, </w:t>
      </w:r>
      <w:r>
        <w:t xml:space="preserve">с известна адаптация. </w:t>
      </w:r>
      <w:commentRangeStart w:id="127"/>
      <w:commentRangeEnd w:id="127"/>
      <w:r w:rsidR="00C578F2">
        <w:rPr>
          <w:rStyle w:val="CommentReference"/>
        </w:rPr>
        <w:commentReference w:id="127"/>
      </w:r>
    </w:p>
    <w:p w14:paraId="79AE3F08" w14:textId="21CF1018" w:rsidR="009249C8" w:rsidRPr="00221871" w:rsidRDefault="00221871" w:rsidP="00A0704F">
      <w:r>
        <w:t xml:space="preserve">Кенджи Дойа </w:t>
      </w:r>
      <w:r w:rsidRPr="00221871">
        <w:t>[8]</w:t>
      </w:r>
      <w:r>
        <w:t xml:space="preserve"> представя мненията на неврообщността в своята обзорна статия </w:t>
      </w:r>
      <w:r w:rsidR="00BE72C4">
        <w:t>за ролята на базалните ганглии в реинфорсмънт обучението</w:t>
      </w:r>
      <w:r>
        <w:t xml:space="preserve">. </w:t>
      </w:r>
    </w:p>
    <w:p w14:paraId="1DEEE2CD" w14:textId="101FF63D" w:rsidR="00221871" w:rsidRDefault="00221871" w:rsidP="00221871">
      <w:pPr>
        <w:jc w:val="center"/>
      </w:pPr>
      <w:r w:rsidRPr="00221871">
        <w:rPr>
          <w:noProof/>
          <w:lang w:val="en-GB" w:eastAsia="en-GB"/>
        </w:rPr>
        <w:lastRenderedPageBreak/>
        <w:drawing>
          <wp:inline distT="0" distB="0" distL="0" distR="0" wp14:anchorId="353633BA" wp14:editId="1CF6E1D0">
            <wp:extent cx="3660531" cy="2242308"/>
            <wp:effectExtent l="0" t="0" r="0" b="5715"/>
            <wp:docPr id="144586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694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71634" cy="224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81A7" w14:textId="22B95CCF" w:rsidR="00221871" w:rsidRPr="007412A1" w:rsidRDefault="00221871" w:rsidP="00221871">
      <w:pPr>
        <w:pStyle w:val="Quote"/>
      </w:pPr>
      <w:r>
        <w:t>Фиг. 5.7.2 Схематична диаграма</w:t>
      </w:r>
      <w:r w:rsidR="00144CA4">
        <w:t xml:space="preserve"> </w:t>
      </w:r>
      <w:r>
        <w:t>на кортико-базалния гангли</w:t>
      </w:r>
      <w:r w:rsidR="00144CA4">
        <w:t>ен цикъл</w:t>
      </w:r>
      <w:r>
        <w:t xml:space="preserve"> за контрол на моторните функции и евентуалните роли в реинфорсмънт обучението</w:t>
      </w:r>
      <w:r w:rsidR="007412A1">
        <w:t xml:space="preserve">. Фигурата е взета от </w:t>
      </w:r>
      <w:r w:rsidR="007412A1" w:rsidRPr="00CF032B">
        <w:t>[8]</w:t>
      </w:r>
      <w:r w:rsidR="007412A1">
        <w:t xml:space="preserve"> фиг.2.</w:t>
      </w:r>
    </w:p>
    <w:p w14:paraId="1C119976" w14:textId="77777777" w:rsidR="00221871" w:rsidRPr="00221871" w:rsidRDefault="00221871" w:rsidP="00221871"/>
    <w:p w14:paraId="368BEB0C" w14:textId="4DB8906E" w:rsidR="009249C8" w:rsidRDefault="00144CA4" w:rsidP="00144CA4">
      <w:r>
        <w:t>Невроните в стриатума предсказват</w:t>
      </w:r>
      <w:r w:rsidR="007412A1">
        <w:t xml:space="preserve"> </w:t>
      </w:r>
      <w:r>
        <w:t>бъдеща награда за текущото състояние и</w:t>
      </w:r>
      <w:r w:rsidR="007412A1">
        <w:t xml:space="preserve"> </w:t>
      </w:r>
      <w:r>
        <w:t>действия</w:t>
      </w:r>
      <w:r w:rsidR="007412A1">
        <w:t xml:space="preserve">та </w:t>
      </w:r>
      <w:r>
        <w:t>на кандидат</w:t>
      </w:r>
      <w:r w:rsidR="007412A1">
        <w:t>-действията</w:t>
      </w:r>
      <w:r>
        <w:t>. Грешка в прогнозата</w:t>
      </w:r>
      <w:r w:rsidR="007412A1">
        <w:t xml:space="preserve"> </w:t>
      </w:r>
      <w:r>
        <w:t xml:space="preserve">на бъдеща награда, </w:t>
      </w:r>
      <w:r w:rsidR="007412A1">
        <w:t xml:space="preserve">т.е. </w:t>
      </w:r>
      <w:r>
        <w:t>TD грешката</w:t>
      </w:r>
      <w:r w:rsidR="007412A1">
        <w:t>,</w:t>
      </w:r>
      <w:r>
        <w:t xml:space="preserve"> е кодирана в</w:t>
      </w:r>
      <w:r w:rsidR="007412A1">
        <w:t xml:space="preserve"> </w:t>
      </w:r>
      <w:r>
        <w:t>активността на допаминовите неврони и се използва</w:t>
      </w:r>
      <w:r w:rsidR="007412A1">
        <w:t xml:space="preserve"> </w:t>
      </w:r>
      <w:r>
        <w:t>за обучение в кортико-стриаталните синапси.</w:t>
      </w:r>
      <w:r w:rsidR="007412A1">
        <w:t xml:space="preserve"> </w:t>
      </w:r>
      <w:r>
        <w:t>Едно от действията-кандидати е избрано в</w:t>
      </w:r>
      <w:r w:rsidR="007412A1">
        <w:t xml:space="preserve"> </w:t>
      </w:r>
      <w:r>
        <w:t>SNr и GP в резултат на състезание на</w:t>
      </w:r>
      <w:r w:rsidR="007412A1">
        <w:t xml:space="preserve"> </w:t>
      </w:r>
      <w:r>
        <w:t>прогнозирани бъдещи награди. Директният и</w:t>
      </w:r>
      <w:r w:rsidR="007412A1">
        <w:t xml:space="preserve"> </w:t>
      </w:r>
      <w:r>
        <w:t>индирект</w:t>
      </w:r>
      <w:r w:rsidR="007412A1">
        <w:t>ен</w:t>
      </w:r>
      <w:r>
        <w:t xml:space="preserve"> пътища в globus pallidus</w:t>
      </w:r>
      <w:r w:rsidR="007412A1">
        <w:t xml:space="preserve"> </w:t>
      </w:r>
      <w:r>
        <w:t>са пропуснати за простота</w:t>
      </w:r>
      <w:r w:rsidR="007412A1">
        <w:t xml:space="preserve"> на диаграмата</w:t>
      </w:r>
      <w:r>
        <w:t xml:space="preserve">. </w:t>
      </w:r>
      <w:r w:rsidR="007412A1">
        <w:t xml:space="preserve">Запълнените и празните </w:t>
      </w:r>
      <w:r>
        <w:t xml:space="preserve">кръгове означават </w:t>
      </w:r>
      <w:r w:rsidR="007412A1">
        <w:t xml:space="preserve">съответно </w:t>
      </w:r>
      <w:r>
        <w:t>инхибиторни и възбуждащи</w:t>
      </w:r>
      <w:r w:rsidR="007412A1">
        <w:t xml:space="preserve"> </w:t>
      </w:r>
      <w:r>
        <w:t>синапси.</w:t>
      </w:r>
      <w:r w:rsidR="00A6080F">
        <w:t xml:space="preserve"> Тази диаграма много прилича на </w:t>
      </w:r>
      <w:r w:rsidR="00BC69C2">
        <w:t xml:space="preserve">Фиг.5.7.1 от книгата на Р.Сътън  и А.Барто по начина на свързване и представяне на </w:t>
      </w:r>
      <w:r w:rsidR="00BC69C2">
        <w:rPr>
          <w:lang w:val="en-US"/>
        </w:rPr>
        <w:t>TD</w:t>
      </w:r>
      <w:r w:rsidR="00BC69C2" w:rsidRPr="00BC69C2">
        <w:t xml:space="preserve"> </w:t>
      </w:r>
      <w:r w:rsidR="00BC69C2">
        <w:t>грешката.</w:t>
      </w:r>
    </w:p>
    <w:p w14:paraId="09F2E350" w14:textId="33DB1886" w:rsidR="000C69A2" w:rsidRDefault="00AF48BD" w:rsidP="00955461">
      <w:pPr>
        <w:pStyle w:val="Heading1"/>
        <w:numPr>
          <w:ilvl w:val="0"/>
          <w:numId w:val="15"/>
        </w:numPr>
      </w:pPr>
      <w:bookmarkStart w:id="128" w:name="_Toc134572883"/>
      <w:commentRangeStart w:id="129"/>
      <w:commentRangeEnd w:id="129"/>
      <w:r>
        <w:rPr>
          <w:rStyle w:val="CommentReference"/>
          <w:rFonts w:eastAsiaTheme="minorHAnsi" w:cstheme="minorBidi"/>
        </w:rPr>
        <w:commentReference w:id="129"/>
      </w:r>
      <w:r w:rsidR="000C69A2">
        <w:t>Реализация на проекта</w:t>
      </w:r>
      <w:bookmarkEnd w:id="128"/>
    </w:p>
    <w:p w14:paraId="5C568E32" w14:textId="0A6ADDD4" w:rsidR="00955461" w:rsidRPr="00955461" w:rsidRDefault="00955461" w:rsidP="00955461">
      <w:pPr>
        <w:pStyle w:val="Heading2"/>
      </w:pPr>
      <w:bookmarkStart w:id="130" w:name="_Toc134572884"/>
      <w:r>
        <w:t>6.1 Общи положения</w:t>
      </w:r>
      <w:bookmarkEnd w:id="130"/>
    </w:p>
    <w:p w14:paraId="46073147" w14:textId="77777777" w:rsidR="000C69A2" w:rsidRPr="00BA1418" w:rsidRDefault="000C69A2" w:rsidP="000C69A2">
      <w:r>
        <w:t xml:space="preserve">Проектът е реализиран като </w:t>
      </w:r>
      <w:r>
        <w:rPr>
          <w:lang w:val="en-US"/>
        </w:rPr>
        <w:t>github</w:t>
      </w:r>
      <w:r>
        <w:t xml:space="preserve"> публичен проект и може да се разгледа и през браузър (виж Приложения). За да се пусне локално се изисква инсталация на </w:t>
      </w:r>
      <w:r>
        <w:rPr>
          <w:lang w:val="en-US"/>
        </w:rPr>
        <w:t>Python</w:t>
      </w:r>
      <w:r w:rsidRPr="00D44768">
        <w:t xml:space="preserve">, </w:t>
      </w:r>
      <w:r>
        <w:t>конкретно</w:t>
      </w:r>
      <w:r w:rsidRPr="00D44768">
        <w:t xml:space="preserve"> </w:t>
      </w:r>
      <w:r>
        <w:t xml:space="preserve">тук използваме </w:t>
      </w:r>
      <w:r w:rsidRPr="00E71F3D">
        <w:t>“</w:t>
      </w:r>
      <w:r w:rsidRPr="004A7745">
        <w:t>Python 3.11.0</w:t>
      </w:r>
      <w:r w:rsidRPr="00E71F3D">
        <w:t xml:space="preserve">” </w:t>
      </w:r>
      <w:r>
        <w:t xml:space="preserve">заедно с </w:t>
      </w:r>
      <w:r>
        <w:rPr>
          <w:lang w:val="en-US"/>
        </w:rPr>
        <w:t>C</w:t>
      </w:r>
      <w:r w:rsidRPr="004A7745">
        <w:t>onda</w:t>
      </w:r>
      <w:r w:rsidRPr="00C53816">
        <w:t xml:space="preserve"> (независим от езика мениджър на пакети и система за управление на среда</w:t>
      </w:r>
      <w:r>
        <w:t>та). Използвана е операционна система Линукс</w:t>
      </w:r>
      <w:r w:rsidRPr="00582ED4">
        <w:t xml:space="preserve"> –</w:t>
      </w:r>
      <w:r>
        <w:t xml:space="preserve"> </w:t>
      </w:r>
      <w:r>
        <w:rPr>
          <w:lang w:val="en-US"/>
        </w:rPr>
        <w:t>Ubuntu</w:t>
      </w:r>
      <w:r w:rsidRPr="00C06C95">
        <w:t xml:space="preserve">. </w:t>
      </w:r>
      <w:r>
        <w:t xml:space="preserve">Връзка към сорс кода е качен в гитхъб (Вж. Приложение 1) и е неразделна част </w:t>
      </w:r>
      <w:r>
        <w:lastRenderedPageBreak/>
        <w:t xml:space="preserve">от този документ. Структурата на приложението е дадена на фигура 6.1. Използваната среда за текстообработка и работа с </w:t>
      </w:r>
      <w:r>
        <w:rPr>
          <w:lang w:val="en-US"/>
        </w:rPr>
        <w:t>git</w:t>
      </w:r>
      <w:r w:rsidRPr="00B11BE5">
        <w:t xml:space="preserve"> </w:t>
      </w:r>
      <w:r>
        <w:t xml:space="preserve">е </w:t>
      </w:r>
      <w:r>
        <w:rPr>
          <w:lang w:val="en-US"/>
        </w:rPr>
        <w:t>IntelliJ</w:t>
      </w:r>
      <w:r w:rsidRPr="00B11BE5">
        <w:t xml:space="preserve"> </w:t>
      </w:r>
      <w:r w:rsidRPr="00BA1418">
        <w:t>.</w:t>
      </w:r>
    </w:p>
    <w:p w14:paraId="1CFA59FF" w14:textId="6FC3859A" w:rsidR="000C69A2" w:rsidRDefault="00444160" w:rsidP="000C69A2">
      <w:r>
        <w:rPr>
          <w:noProof/>
          <w:lang w:val="en-GB" w:eastAsia="en-GB"/>
        </w:rPr>
        <w:drawing>
          <wp:inline distT="0" distB="0" distL="0" distR="0" wp14:anchorId="3AE947A0" wp14:editId="05B72DDA">
            <wp:extent cx="5731510" cy="3601720"/>
            <wp:effectExtent l="0" t="0" r="2540" b="0"/>
            <wp:docPr id="1554962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627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4003" w14:textId="77777777" w:rsidR="000C69A2" w:rsidRDefault="000C69A2" w:rsidP="000C69A2">
      <w:pPr>
        <w:pStyle w:val="Quote"/>
      </w:pPr>
      <w:r>
        <w:t>Фигура 6.1. Обща структура на проекта</w:t>
      </w:r>
    </w:p>
    <w:p w14:paraId="06B38BA9" w14:textId="77777777" w:rsidR="000C69A2" w:rsidRPr="00B533B7" w:rsidRDefault="000C69A2" w:rsidP="000C69A2">
      <w:pPr>
        <w:rPr>
          <w:rFonts w:asciiTheme="minorHAnsi" w:eastAsia="Times New Roman" w:hAnsiTheme="minorHAnsi" w:cs="Courier New"/>
          <w:color w:val="080808"/>
          <w:sz w:val="20"/>
          <w:szCs w:val="20"/>
          <w:lang w:eastAsia="en-GB"/>
        </w:rPr>
      </w:pPr>
      <w:r>
        <w:t xml:space="preserve">Подробни инструкции на  са дадени в </w:t>
      </w:r>
      <w:r>
        <w:rPr>
          <w:lang w:val="en-US"/>
        </w:rPr>
        <w:t>README</w:t>
      </w:r>
      <w:r w:rsidRPr="00BA1418">
        <w:t>.</w:t>
      </w:r>
      <w:r>
        <w:rPr>
          <w:lang w:val="en-US"/>
        </w:rPr>
        <w:t>md</w:t>
      </w:r>
      <w:r>
        <w:t xml:space="preserve"> файла. </w:t>
      </w:r>
    </w:p>
    <w:p w14:paraId="31017A55" w14:textId="2C6BCC5B" w:rsidR="000C69A2" w:rsidRDefault="000C69A2" w:rsidP="000C69A2">
      <w:r>
        <w:t>В централната папка има папка „</w:t>
      </w:r>
      <w:r>
        <w:rPr>
          <w:lang w:val="en-US"/>
        </w:rPr>
        <w:t>script</w:t>
      </w:r>
      <w:r w:rsidR="00444160">
        <w:t>с</w:t>
      </w:r>
      <w:r>
        <w:t>“ и в нея имаме</w:t>
      </w:r>
      <w:r w:rsidR="00444160">
        <w:t xml:space="preserve"> подпапки за вариантите. Всеки вариант има скрипт</w:t>
      </w:r>
      <w:r>
        <w:t xml:space="preserve"> </w:t>
      </w:r>
      <w:r w:rsidRPr="00271A27">
        <w:t>“</w:t>
      </w:r>
      <w:r w:rsidRPr="004F0044">
        <w:t>cartpole-actor-critic-nest.py</w:t>
      </w:r>
      <w:r w:rsidRPr="00271A27">
        <w:t xml:space="preserve">” </w:t>
      </w:r>
      <w:r>
        <w:t xml:space="preserve">на програмния език </w:t>
      </w:r>
      <w:r>
        <w:rPr>
          <w:lang w:val="en-US"/>
        </w:rPr>
        <w:t>Python</w:t>
      </w:r>
      <w:r>
        <w:t>. С него се стартира процеса на обучение. По време на обучение резултатите от точките (поощрението) се записват във файл „</w:t>
      </w:r>
      <w:r>
        <w:rPr>
          <w:lang w:val="en-US"/>
        </w:rPr>
        <w:t>script</w:t>
      </w:r>
      <w:r w:rsidR="00444160">
        <w:rPr>
          <w:lang w:val="en-US"/>
        </w:rPr>
        <w:t>s</w:t>
      </w:r>
      <w:r w:rsidRPr="00E71F3D">
        <w:t>/</w:t>
      </w:r>
      <w:r w:rsidR="00444160">
        <w:rPr>
          <w:lang w:val="en-US"/>
        </w:rPr>
        <w:t>variantX</w:t>
      </w:r>
      <w:r w:rsidR="00444160" w:rsidRPr="00444160">
        <w:t>/</w:t>
      </w:r>
      <w:r w:rsidRPr="008A2B94">
        <w:t>outputs/scores.txt</w:t>
      </w:r>
      <w:r>
        <w:t>“ за последваща визуализация. Скриптът „</w:t>
      </w:r>
      <w:r>
        <w:rPr>
          <w:lang w:val="en-US"/>
        </w:rPr>
        <w:t>script</w:t>
      </w:r>
      <w:r w:rsidR="00444160">
        <w:rPr>
          <w:lang w:val="en-US"/>
        </w:rPr>
        <w:t>s</w:t>
      </w:r>
      <w:r w:rsidRPr="00E71F3D">
        <w:t>/</w:t>
      </w:r>
      <w:r w:rsidR="00444160">
        <w:rPr>
          <w:lang w:val="en-US"/>
        </w:rPr>
        <w:t>variantX</w:t>
      </w:r>
      <w:r w:rsidR="00444160" w:rsidRPr="00444160">
        <w:t>/</w:t>
      </w:r>
      <w:r w:rsidRPr="00E86DAC">
        <w:t>plot_scores.py</w:t>
      </w:r>
      <w:r>
        <w:t xml:space="preserve">“ ще ни визуализира картинка с резултатите след текущото обучение. Процесът на обучение и работа на вече обученият агент не са разделени. За край на обучение </w:t>
      </w:r>
      <w:r w:rsidR="00096F07">
        <w:t>няма посочени конкретни данни на официалният сайт, но някои автори</w:t>
      </w:r>
      <w:r w:rsidR="00096F07" w:rsidRPr="00096F07">
        <w:rPr>
          <w:vertAlign w:val="superscript"/>
        </w:rPr>
        <w:t>[11]</w:t>
      </w:r>
      <w:r w:rsidR="00096F07">
        <w:t xml:space="preserve"> споменават че решение </w:t>
      </w:r>
      <w:r>
        <w:t xml:space="preserve">се приема момента, когато средно аритметичната награда от последните </w:t>
      </w:r>
      <w:r w:rsidR="00096F07">
        <w:t xml:space="preserve">100 епизода (в скрипта е променлива </w:t>
      </w:r>
      <w:r w:rsidRPr="00F20572">
        <w:t>SOLVED_HISTORY_SCORES_LEN</w:t>
      </w:r>
      <w:r w:rsidR="00096F07">
        <w:t>)</w:t>
      </w:r>
      <w:r>
        <w:t xml:space="preserve"> е над </w:t>
      </w:r>
      <w:r w:rsidR="00096F07">
        <w:t xml:space="preserve">195 точки (в скрипта е променлива </w:t>
      </w:r>
      <w:r w:rsidRPr="00F41A8B">
        <w:t>SOLVED_SCORE</w:t>
      </w:r>
      <w:r w:rsidR="00096F07">
        <w:t>)</w:t>
      </w:r>
      <w:r>
        <w:t>.</w:t>
      </w:r>
      <w:r w:rsidR="00995DF7">
        <w:t xml:space="preserve"> Различни източници приемата различни точки като решение.</w:t>
      </w:r>
    </w:p>
    <w:p w14:paraId="20BEE19A" w14:textId="77777777" w:rsidR="000C69A2" w:rsidRDefault="000C69A2" w:rsidP="000C69A2">
      <w:pPr>
        <w:pStyle w:val="Heading2"/>
      </w:pPr>
      <w:bookmarkStart w:id="131" w:name="_Toc134572885"/>
      <w:r>
        <w:lastRenderedPageBreak/>
        <w:t>6.2 Експериментална част</w:t>
      </w:r>
      <w:bookmarkEnd w:id="131"/>
    </w:p>
    <w:p w14:paraId="29B388B8" w14:textId="65058B6A" w:rsidR="00444160" w:rsidRPr="00444160" w:rsidRDefault="00444160" w:rsidP="00444160">
      <w:r>
        <w:t xml:space="preserve">Ще бъдат разгледани два варианта за </w:t>
      </w:r>
      <w:r w:rsidR="002A2C8A">
        <w:t xml:space="preserve">евентуално </w:t>
      </w:r>
      <w:r>
        <w:t xml:space="preserve">решение. Като начало </w:t>
      </w:r>
      <w:r w:rsidR="002A2C8A">
        <w:t>се дават общите неща и за двата варианта.</w:t>
      </w:r>
    </w:p>
    <w:p w14:paraId="55E198CD" w14:textId="77777777" w:rsidR="000C69A2" w:rsidRPr="00366BC8" w:rsidRDefault="000C69A2" w:rsidP="000C69A2">
      <w:r>
        <w:t>Основното при такъв тип симулация е как ще се извършва времеделенето и симулацията. Има вариант при който симулацията върви непрекъснато и невронната мрежа получава въздействие от средата чрез външен интерфейс</w:t>
      </w:r>
      <w:r w:rsidRPr="00381F03">
        <w:t>.</w:t>
      </w:r>
      <w:r>
        <w:t xml:space="preserve"> Тук в тази дипломна работа е избран по-прост начин, а именно чрез цикъл в който се редуват обучение и въздействие.</w:t>
      </w:r>
    </w:p>
    <w:p w14:paraId="4AAFD1BB" w14:textId="77777777" w:rsidR="000C69A2" w:rsidRDefault="000C69A2" w:rsidP="000C69A2">
      <w:pPr>
        <w:jc w:val="center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 wp14:anchorId="38DA555B" wp14:editId="2B095EB9">
            <wp:extent cx="2447925" cy="8667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C3EE" w14:textId="77777777" w:rsidR="000C69A2" w:rsidRDefault="000C69A2" w:rsidP="000C69A2">
      <w:pPr>
        <w:pStyle w:val="Quote"/>
      </w:pPr>
      <w:r>
        <w:t>Фиг.6.2.1 Времеделене при симулация</w:t>
      </w:r>
    </w:p>
    <w:p w14:paraId="692268DC" w14:textId="669AB5C3" w:rsidR="000C69A2" w:rsidRDefault="000C69A2" w:rsidP="000C69A2">
      <w:r>
        <w:t xml:space="preserve">На фигура 6.2.1 е показано как става това. В главният цикъл на програмата в който се управлява посоката на агента всяка стъпка </w:t>
      </w:r>
      <w:r w:rsidR="000B016D">
        <w:t xml:space="preserve">е разделена на </w:t>
      </w:r>
      <w:r>
        <w:t xml:space="preserve">тези три </w:t>
      </w:r>
      <w:r w:rsidR="000B016D">
        <w:t>интервала</w:t>
      </w:r>
      <w:r>
        <w:t xml:space="preserve">. </w:t>
      </w:r>
      <w:r w:rsidR="000B016D">
        <w:t>Ф</w:t>
      </w:r>
      <w:r>
        <w:t xml:space="preserve">иг. 6.2.2 </w:t>
      </w:r>
      <w:r w:rsidR="000B016D">
        <w:t>показва блок-схемата на алгоритъма</w:t>
      </w:r>
      <w:r>
        <w:t xml:space="preserve">. Времето </w:t>
      </w:r>
      <w:r>
        <w:rPr>
          <w:lang w:val="en-US"/>
        </w:rPr>
        <w:t>t</w:t>
      </w:r>
      <w:r w:rsidRPr="00AC423A">
        <w:rPr>
          <w:vertAlign w:val="subscript"/>
        </w:rPr>
        <w:t>1</w:t>
      </w:r>
      <w:r w:rsidRPr="00AC423A">
        <w:t xml:space="preserve"> </w:t>
      </w:r>
      <w:r>
        <w:t xml:space="preserve">(в кода означено като константа </w:t>
      </w:r>
      <w:r>
        <w:rPr>
          <w:lang w:val="en-US"/>
        </w:rPr>
        <w:t>STEP</w:t>
      </w:r>
      <w:r>
        <w:t xml:space="preserve">) е времето в което се активира кръгът </w:t>
      </w:r>
      <w:r>
        <w:rPr>
          <w:lang w:val="en-US"/>
        </w:rPr>
        <w:t>Winner</w:t>
      </w:r>
      <w:r w:rsidRPr="00AC423A">
        <w:t xml:space="preserve"> </w:t>
      </w:r>
      <w:r>
        <w:rPr>
          <w:lang w:val="en-US"/>
        </w:rPr>
        <w:t>Take</w:t>
      </w:r>
      <w:r w:rsidRPr="00AC423A">
        <w:t xml:space="preserve"> </w:t>
      </w:r>
      <w:r>
        <w:rPr>
          <w:lang w:val="en-US"/>
        </w:rPr>
        <w:t>All</w:t>
      </w:r>
      <w:r>
        <w:t xml:space="preserve"> за избор на едно от четирите действия. На самите неврони им трябва време да се установи кой ще спечели състезанието</w:t>
      </w:r>
      <w:r w:rsidR="000B016D">
        <w:t>, за</w:t>
      </w:r>
      <w:r>
        <w:t xml:space="preserve"> да може ефективно да потисне останалите. Това време може да е от порядъка на 40</w:t>
      </w:r>
      <w:r>
        <w:rPr>
          <w:lang w:val="en-US"/>
        </w:rPr>
        <w:t>ms</w:t>
      </w:r>
      <w:r w:rsidRPr="00AC423A">
        <w:t xml:space="preserve"> </w:t>
      </w:r>
      <w:r>
        <w:t>до към 400</w:t>
      </w:r>
      <w:r>
        <w:rPr>
          <w:lang w:val="en-US"/>
        </w:rPr>
        <w:t>ms</w:t>
      </w:r>
      <w:r>
        <w:t xml:space="preserve">. Опитът показа, че по-големи стойности не променят резултата, а по-малки не дават сигурен резултат. Времето </w:t>
      </w:r>
      <w:r>
        <w:rPr>
          <w:lang w:val="en-US"/>
        </w:rPr>
        <w:t>t</w:t>
      </w:r>
      <w:r w:rsidRPr="008D61E1">
        <w:rPr>
          <w:vertAlign w:val="subscript"/>
        </w:rPr>
        <w:t>2</w:t>
      </w:r>
      <w:r>
        <w:t xml:space="preserve"> (в кода означено като </w:t>
      </w:r>
      <w:r w:rsidRPr="008D61E1">
        <w:t>LEARN_TIME</w:t>
      </w:r>
      <w:r>
        <w:t>) е времето в което се обучават допаминовите връзки, но само при положителна награда</w:t>
      </w:r>
      <w:r w:rsidR="00096F07" w:rsidRPr="00096F07">
        <w:t xml:space="preserve"> </w:t>
      </w:r>
      <w:r w:rsidR="00096F07">
        <w:t>и може да варира от порядъка на 10</w:t>
      </w:r>
      <w:r w:rsidR="00096F07">
        <w:rPr>
          <w:lang w:val="en-US"/>
        </w:rPr>
        <w:t>ms</w:t>
      </w:r>
      <w:r w:rsidR="00096F07" w:rsidRPr="00096F07">
        <w:t xml:space="preserve"> </w:t>
      </w:r>
      <w:r w:rsidR="00096F07">
        <w:t>до 30</w:t>
      </w:r>
      <w:r w:rsidR="00096F07">
        <w:rPr>
          <w:lang w:val="en-US"/>
        </w:rPr>
        <w:t>ms</w:t>
      </w:r>
      <w:r>
        <w:t xml:space="preserve">. Времето </w:t>
      </w:r>
      <w:r>
        <w:rPr>
          <w:lang w:val="en-US"/>
        </w:rPr>
        <w:t>t</w:t>
      </w:r>
      <w:r w:rsidRPr="008D61E1">
        <w:rPr>
          <w:vertAlign w:val="subscript"/>
        </w:rPr>
        <w:t>3</w:t>
      </w:r>
      <w:r>
        <w:t xml:space="preserve"> (в кода съответно </w:t>
      </w:r>
      <w:r w:rsidRPr="008D61E1">
        <w:t>REST_TIME</w:t>
      </w:r>
      <w:r>
        <w:t xml:space="preserve">) е времето в което се успокояват невроните от </w:t>
      </w:r>
      <w:r>
        <w:rPr>
          <w:lang w:val="en-US"/>
        </w:rPr>
        <w:t>WTA</w:t>
      </w:r>
      <w:r>
        <w:t xml:space="preserve"> за да се върнат в изходна позиция готови за ново възбуждане през следващият цикъл</w:t>
      </w:r>
      <w:r w:rsidR="00096F07" w:rsidRPr="00096F07">
        <w:t xml:space="preserve">, </w:t>
      </w:r>
      <w:r w:rsidR="00096F07">
        <w:t>може да е от порядъка на 40</w:t>
      </w:r>
      <w:r w:rsidR="00096F07">
        <w:rPr>
          <w:lang w:val="en-US"/>
        </w:rPr>
        <w:t>ms</w:t>
      </w:r>
      <w:r w:rsidR="00096F07">
        <w:t xml:space="preserve"> до 50</w:t>
      </w:r>
      <w:r w:rsidR="00096F07">
        <w:rPr>
          <w:lang w:val="en-US"/>
        </w:rPr>
        <w:t>ms</w:t>
      </w:r>
      <w:r>
        <w:t xml:space="preserve">. Интервалът </w:t>
      </w:r>
      <w:r>
        <w:rPr>
          <w:lang w:val="en-US"/>
        </w:rPr>
        <w:t>t</w:t>
      </w:r>
      <w:r w:rsidRPr="008D61E1">
        <w:rPr>
          <w:vertAlign w:val="subscript"/>
        </w:rPr>
        <w:t>2</w:t>
      </w:r>
      <w:r w:rsidRPr="008D61E1">
        <w:t xml:space="preserve"> </w:t>
      </w:r>
      <w:r>
        <w:t xml:space="preserve">не трябва да припокрива </w:t>
      </w:r>
      <w:r>
        <w:rPr>
          <w:lang w:val="en-US"/>
        </w:rPr>
        <w:t>t</w:t>
      </w:r>
      <w:r w:rsidRPr="008D61E1">
        <w:rPr>
          <w:vertAlign w:val="subscript"/>
        </w:rPr>
        <w:t xml:space="preserve">1 </w:t>
      </w:r>
      <w:r>
        <w:t xml:space="preserve">защото действието още не е взето от </w:t>
      </w:r>
      <w:r>
        <w:rPr>
          <w:lang w:val="en-US"/>
        </w:rPr>
        <w:t>WTA</w:t>
      </w:r>
      <w:r>
        <w:t xml:space="preserve"> и наградата още не е дадена от средата, съответно няма </w:t>
      </w:r>
      <w:r w:rsidR="000B016D">
        <w:t>обучение</w:t>
      </w:r>
      <w:r>
        <w:t xml:space="preserve">. </w:t>
      </w:r>
      <w:r w:rsidR="000B016D">
        <w:t>В интервала</w:t>
      </w:r>
      <w:r>
        <w:t xml:space="preserve"> </w:t>
      </w:r>
      <w:r>
        <w:rPr>
          <w:lang w:val="en-US"/>
        </w:rPr>
        <w:t>t</w:t>
      </w:r>
      <w:r w:rsidRPr="008D61E1">
        <w:rPr>
          <w:vertAlign w:val="subscript"/>
        </w:rPr>
        <w:t>2</w:t>
      </w:r>
      <w:r>
        <w:rPr>
          <w:vertAlign w:val="subscript"/>
        </w:rPr>
        <w:t xml:space="preserve"> </w:t>
      </w:r>
      <w:r>
        <w:t xml:space="preserve">невроните от </w:t>
      </w:r>
      <w:r>
        <w:rPr>
          <w:lang w:val="en-US"/>
        </w:rPr>
        <w:t>WTA</w:t>
      </w:r>
      <w:r>
        <w:t xml:space="preserve"> трябва да са във възбудено състояние, за да е ефективно обучението на допаминовите синапси по закона на Хеб, а именно че възбудените неврони по едно и също време усилват връзката си</w:t>
      </w:r>
      <w:r w:rsidRPr="00926187">
        <w:t>.</w:t>
      </w:r>
    </w:p>
    <w:p w14:paraId="681DB33C" w14:textId="77777777" w:rsidR="000C69A2" w:rsidRDefault="000C69A2" w:rsidP="000C69A2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2183B0CE" wp14:editId="5422A142">
            <wp:extent cx="1794079" cy="42761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079" cy="427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F38A" w14:textId="71362355" w:rsidR="000C69A2" w:rsidRDefault="000C69A2" w:rsidP="000C69A2">
      <w:pPr>
        <w:pStyle w:val="Quote"/>
      </w:pPr>
      <w:r>
        <w:t>Фиг.6.2.2 Опростена блок-схема на обучението на агента</w:t>
      </w:r>
      <w:r w:rsidR="002A2C8A">
        <w:t xml:space="preserve"> и за двата варианта</w:t>
      </w:r>
    </w:p>
    <w:p w14:paraId="60C836AE" w14:textId="482F2F0F" w:rsidR="000C69A2" w:rsidRPr="000E17F0" w:rsidRDefault="002A2C8A" w:rsidP="002A2C8A">
      <w:pPr>
        <w:pStyle w:val="Heading3"/>
      </w:pPr>
      <w:bookmarkStart w:id="132" w:name="_Toc134572886"/>
      <w:r>
        <w:t xml:space="preserve">6.2.1 Вариант 1 за решение на </w:t>
      </w:r>
      <w:r>
        <w:rPr>
          <w:lang w:val="en-US"/>
        </w:rPr>
        <w:t>CartPole</w:t>
      </w:r>
      <w:bookmarkEnd w:id="132"/>
      <w:r>
        <w:t xml:space="preserve"> </w:t>
      </w:r>
    </w:p>
    <w:p w14:paraId="756563B2" w14:textId="156688F4" w:rsidR="00A0704F" w:rsidRDefault="00A0704F" w:rsidP="00BB5723">
      <w:r>
        <w:t xml:space="preserve">Тъй като активността на невроните се моделира със </w:t>
      </w:r>
      <w:r>
        <w:rPr>
          <w:lang w:val="en-US"/>
        </w:rPr>
        <w:t>spike</w:t>
      </w:r>
      <w:r w:rsidRPr="003B2AD9">
        <w:t xml:space="preserve"> </w:t>
      </w:r>
      <w:r>
        <w:rPr>
          <w:lang w:val="en-US"/>
        </w:rPr>
        <w:t>timing</w:t>
      </w:r>
      <w:r w:rsidRPr="003B2AD9">
        <w:t>, се налага преминаването от спайкове към числени стойн</w:t>
      </w:r>
      <w:r>
        <w:t>о</w:t>
      </w:r>
      <w:r w:rsidRPr="003B2AD9">
        <w:t xml:space="preserve">сти на изхода </w:t>
      </w:r>
      <w:r>
        <w:t xml:space="preserve">на всяка група неврони. </w:t>
      </w:r>
      <w:r w:rsidR="00BB5723">
        <w:t xml:space="preserve">Входът от околната среда се моделира от 8 токови генератора. </w:t>
      </w:r>
      <w:r w:rsidR="00CD52F9">
        <w:t>С</w:t>
      </w:r>
      <w:r w:rsidR="00BB5723">
        <w:t xml:space="preserve">ъстоянието на средата </w:t>
      </w:r>
      <w:r w:rsidR="00CD52F9">
        <w:t xml:space="preserve">е </w:t>
      </w:r>
      <w:r w:rsidR="00BB5723">
        <w:t xml:space="preserve">представено от две групи по 40 неврона, общо 80 неврона. </w:t>
      </w:r>
      <w:r w:rsidR="00CD52F9">
        <w:t>И</w:t>
      </w:r>
      <w:r w:rsidR="00BB5723">
        <w:t xml:space="preserve">ма една </w:t>
      </w:r>
      <w:r w:rsidR="00CD52F9">
        <w:t xml:space="preserve">групаневрони </w:t>
      </w:r>
      <w:r w:rsidR="00BB5723">
        <w:t xml:space="preserve">за функцията-стойност </w:t>
      </w:r>
      <w:r w:rsidR="00BB5723">
        <w:rPr>
          <w:lang w:val="en-US"/>
        </w:rPr>
        <w:t>V</w:t>
      </w:r>
      <w:r w:rsidR="00BB5723">
        <w:t xml:space="preserve"> от 40 неврона и една група за функцията на политиката </w:t>
      </w:r>
      <w:r w:rsidR="00BB5723">
        <w:rPr>
          <w:rFonts w:cs="Times New Roman"/>
        </w:rPr>
        <w:t>π от 40 неврона. Свързването е представено на</w:t>
      </w:r>
      <w:r>
        <w:t xml:space="preserve"> Фигура </w:t>
      </w:r>
      <w:r w:rsidR="002A2C8A">
        <w:t>6.2.1.1</w:t>
      </w:r>
      <w:r w:rsidRPr="003779B8">
        <w:t>.</w:t>
      </w:r>
      <w:r>
        <w:t xml:space="preserve"> </w:t>
      </w:r>
    </w:p>
    <w:p w14:paraId="4DAEAB5C" w14:textId="4F3E8D98" w:rsidR="00A0704F" w:rsidRDefault="00A0704F" w:rsidP="00A0704F">
      <w:r>
        <w:t xml:space="preserve">При </w:t>
      </w:r>
      <w:r w:rsidR="00616BE9">
        <w:t xml:space="preserve">подаване на състояние от средата се активират различни нива на токовите генератори на входа и </w:t>
      </w:r>
      <w:r>
        <w:t>се активира само определената група неврони</w:t>
      </w:r>
      <w:r w:rsidR="00616BE9">
        <w:t xml:space="preserve"> от Състояния (</w:t>
      </w:r>
      <w:r w:rsidR="00616BE9">
        <w:rPr>
          <w:lang w:val="en-US"/>
        </w:rPr>
        <w:t>STATES</w:t>
      </w:r>
      <w:r w:rsidR="00616BE9" w:rsidRPr="00616BE9">
        <w:t>)</w:t>
      </w:r>
      <w:r w:rsidR="00616BE9">
        <w:t>,</w:t>
      </w:r>
      <w:r>
        <w:t xml:space="preserve"> отговаряща за това състояние</w:t>
      </w:r>
      <w:r w:rsidR="00616BE9">
        <w:t>.</w:t>
      </w:r>
      <w:r w:rsidRPr="00F05870">
        <w:t xml:space="preserve"> </w:t>
      </w:r>
    </w:p>
    <w:p w14:paraId="7AAB9D1A" w14:textId="77777777" w:rsidR="00A0704F" w:rsidRPr="000066FF" w:rsidRDefault="00A0704F" w:rsidP="00A0704F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5D61F3DE" wp14:editId="41611B34">
            <wp:extent cx="4738167" cy="3909438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167" cy="390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DA1F" w14:textId="56B6CF11" w:rsidR="00A0704F" w:rsidRPr="004F7C47" w:rsidRDefault="00A0704F" w:rsidP="00A0704F">
      <w:pPr>
        <w:pStyle w:val="Quote"/>
      </w:pPr>
      <w:r>
        <w:t>Фиг.</w:t>
      </w:r>
      <w:r w:rsidR="002A2C8A">
        <w:t>6.2.1.1</w:t>
      </w:r>
      <w:r>
        <w:t xml:space="preserve"> Диаграма на свързване на невронните групи</w:t>
      </w:r>
      <w:r w:rsidR="00657743">
        <w:t xml:space="preserve"> за вариант 1</w:t>
      </w:r>
    </w:p>
    <w:p w14:paraId="303132F0" w14:textId="31DF8070" w:rsidR="00E34B93" w:rsidRDefault="00616BE9" w:rsidP="00616BE9">
      <w:r>
        <w:t xml:space="preserve">Типът свързване на </w:t>
      </w:r>
      <w:r>
        <w:rPr>
          <w:lang w:val="en-US"/>
        </w:rPr>
        <w:t>STATES</w:t>
      </w:r>
      <w:r>
        <w:t xml:space="preserve"> със </w:t>
      </w:r>
      <w:r>
        <w:rPr>
          <w:lang w:val="en-US"/>
        </w:rPr>
        <w:t>V</w:t>
      </w:r>
      <w:r>
        <w:t xml:space="preserve"> е </w:t>
      </w:r>
      <w:r w:rsidR="00E34B93">
        <w:t>по</w:t>
      </w:r>
      <w:r w:rsidR="008E2A69">
        <w:t xml:space="preserve"> на случаен принцип</w:t>
      </w:r>
      <w:ins w:id="133" w:author="borkox" w:date="2023-05-09T09:01:00Z">
        <w:r w:rsidR="00AF7B93">
          <w:t xml:space="preserve"> </w:t>
        </w:r>
      </w:ins>
      <w:r w:rsidR="00E34B93">
        <w:t>тип Бернули (</w:t>
      </w:r>
      <w:r>
        <w:rPr>
          <w:lang w:val="en-US"/>
        </w:rPr>
        <w:t>pairwise</w:t>
      </w:r>
      <w:r w:rsidRPr="00616BE9">
        <w:t>_</w:t>
      </w:r>
      <w:proofErr w:type="spellStart"/>
      <w:r>
        <w:rPr>
          <w:lang w:val="en-US"/>
        </w:rPr>
        <w:t>bernoulli</w:t>
      </w:r>
      <w:proofErr w:type="spellEnd"/>
      <w:r w:rsidR="00E34B93">
        <w:t>)</w:t>
      </w:r>
      <w:r>
        <w:t xml:space="preserve">. </w:t>
      </w:r>
      <w:r w:rsidR="008E2A69">
        <w:t xml:space="preserve">Това означава, че </w:t>
      </w:r>
      <w:r w:rsidR="00E34B93">
        <w:t xml:space="preserve"> за всяка двойка неврони от групи </w:t>
      </w:r>
      <w:r w:rsidR="00E34B93">
        <w:rPr>
          <w:lang w:val="en-US"/>
        </w:rPr>
        <w:t>A</w:t>
      </w:r>
      <w:r w:rsidR="00E34B93">
        <w:t xml:space="preserve"> и </w:t>
      </w:r>
      <w:r w:rsidR="00E34B93">
        <w:rPr>
          <w:lang w:val="en-US"/>
        </w:rPr>
        <w:t>B</w:t>
      </w:r>
      <w:r w:rsidR="00E34B93">
        <w:t xml:space="preserve"> връзка ще бъде направена с вероятност „</w:t>
      </w:r>
      <w:r w:rsidR="00E34B93">
        <w:rPr>
          <w:lang w:val="en-US"/>
        </w:rPr>
        <w:t>p</w:t>
      </w:r>
      <w:r w:rsidR="00E34B93">
        <w:t>“. Пример за такъв тип свързване се дава със следния код.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34B93" w14:paraId="74D8E7ED" w14:textId="77777777" w:rsidTr="00E34B93">
        <w:tc>
          <w:tcPr>
            <w:tcW w:w="9016" w:type="dxa"/>
          </w:tcPr>
          <w:p w14:paraId="1EB59762" w14:textId="77777777" w:rsidR="00E34B93" w:rsidRPr="008775C5" w:rsidRDefault="00E34B93" w:rsidP="00547126">
            <w:pPr>
              <w:pStyle w:val="code"/>
              <w:rPr>
                <w:lang w:val="bg-BG"/>
                <w:rPrChange w:id="134" w:author="borkox" w:date="2023-05-10T00:00:00Z">
                  <w:rPr/>
                </w:rPrChange>
              </w:rPr>
            </w:pPr>
            <w:r w:rsidRPr="00E34B93">
              <w:t>n</w:t>
            </w:r>
            <w:r w:rsidRPr="008775C5">
              <w:rPr>
                <w:lang w:val="bg-BG"/>
                <w:rPrChange w:id="135" w:author="borkox" w:date="2023-05-10T00:00:00Z">
                  <w:rPr/>
                </w:rPrChange>
              </w:rPr>
              <w:t xml:space="preserve">, </w:t>
            </w:r>
            <w:r w:rsidRPr="00E34B93">
              <w:t>m</w:t>
            </w:r>
            <w:r w:rsidRPr="008775C5">
              <w:rPr>
                <w:lang w:val="bg-BG"/>
                <w:rPrChange w:id="136" w:author="borkox" w:date="2023-05-10T00:00:00Z">
                  <w:rPr/>
                </w:rPrChange>
              </w:rPr>
              <w:t xml:space="preserve">, </w:t>
            </w:r>
            <w:r w:rsidRPr="00E34B93">
              <w:t>p</w:t>
            </w:r>
            <w:r w:rsidRPr="008775C5">
              <w:rPr>
                <w:lang w:val="bg-BG"/>
                <w:rPrChange w:id="137" w:author="borkox" w:date="2023-05-10T00:00:00Z">
                  <w:rPr/>
                </w:rPrChange>
              </w:rPr>
              <w:t xml:space="preserve"> = 10, 12, 0.2</w:t>
            </w:r>
          </w:p>
          <w:p w14:paraId="377D524F" w14:textId="77777777" w:rsidR="00E34B93" w:rsidRPr="00CF032B" w:rsidRDefault="00E34B93" w:rsidP="00547126">
            <w:pPr>
              <w:pStyle w:val="code"/>
              <w:rPr>
                <w:lang w:val="bg-BG"/>
              </w:rPr>
            </w:pPr>
            <w:r w:rsidRPr="00E34B93">
              <w:t>A</w:t>
            </w:r>
            <w:r w:rsidRPr="00CF032B">
              <w:rPr>
                <w:lang w:val="bg-BG"/>
              </w:rPr>
              <w:t xml:space="preserve"> = </w:t>
            </w:r>
            <w:r w:rsidRPr="00E34B93">
              <w:t>nest</w:t>
            </w:r>
            <w:r w:rsidRPr="00CF032B">
              <w:rPr>
                <w:lang w:val="bg-BG"/>
              </w:rPr>
              <w:t>.</w:t>
            </w:r>
            <w:r w:rsidRPr="00E34B93">
              <w:t>Create</w:t>
            </w:r>
            <w:r w:rsidRPr="00CF032B">
              <w:rPr>
                <w:lang w:val="bg-BG"/>
              </w:rPr>
              <w:t>('</w:t>
            </w:r>
            <w:proofErr w:type="spellStart"/>
            <w:r w:rsidRPr="00E34B93">
              <w:t>iaf</w:t>
            </w:r>
            <w:proofErr w:type="spellEnd"/>
            <w:r w:rsidRPr="00CF032B">
              <w:rPr>
                <w:lang w:val="bg-BG"/>
              </w:rPr>
              <w:t>_</w:t>
            </w:r>
            <w:proofErr w:type="spellStart"/>
            <w:r w:rsidRPr="00E34B93">
              <w:t>psc</w:t>
            </w:r>
            <w:proofErr w:type="spellEnd"/>
            <w:r w:rsidRPr="00CF032B">
              <w:rPr>
                <w:lang w:val="bg-BG"/>
              </w:rPr>
              <w:t>_</w:t>
            </w:r>
            <w:r w:rsidRPr="00E34B93">
              <w:t>alpha</w:t>
            </w:r>
            <w:r w:rsidRPr="00CF032B">
              <w:rPr>
                <w:lang w:val="bg-BG"/>
              </w:rPr>
              <w:t xml:space="preserve">', </w:t>
            </w:r>
            <w:r w:rsidRPr="00E34B93">
              <w:t>n</w:t>
            </w:r>
            <w:r w:rsidRPr="00CF032B">
              <w:rPr>
                <w:lang w:val="bg-BG"/>
              </w:rPr>
              <w:t>)</w:t>
            </w:r>
          </w:p>
          <w:p w14:paraId="5DCB7405" w14:textId="77777777" w:rsidR="00E34B93" w:rsidRPr="00CF032B" w:rsidRDefault="00E34B93" w:rsidP="00547126">
            <w:pPr>
              <w:pStyle w:val="code"/>
              <w:rPr>
                <w:lang w:val="bg-BG"/>
              </w:rPr>
            </w:pPr>
            <w:r w:rsidRPr="00E34B93">
              <w:t>B</w:t>
            </w:r>
            <w:r w:rsidRPr="00CF032B">
              <w:rPr>
                <w:lang w:val="bg-BG"/>
              </w:rPr>
              <w:t xml:space="preserve"> = </w:t>
            </w:r>
            <w:r w:rsidRPr="00E34B93">
              <w:t>nest</w:t>
            </w:r>
            <w:r w:rsidRPr="00CF032B">
              <w:rPr>
                <w:lang w:val="bg-BG"/>
              </w:rPr>
              <w:t>.</w:t>
            </w:r>
            <w:r w:rsidRPr="00E34B93">
              <w:t>Create</w:t>
            </w:r>
            <w:r w:rsidRPr="00CF032B">
              <w:rPr>
                <w:lang w:val="bg-BG"/>
              </w:rPr>
              <w:t>('</w:t>
            </w:r>
            <w:proofErr w:type="spellStart"/>
            <w:r w:rsidRPr="00E34B93">
              <w:t>iaf</w:t>
            </w:r>
            <w:proofErr w:type="spellEnd"/>
            <w:r w:rsidRPr="00CF032B">
              <w:rPr>
                <w:lang w:val="bg-BG"/>
              </w:rPr>
              <w:t>_</w:t>
            </w:r>
            <w:proofErr w:type="spellStart"/>
            <w:r w:rsidRPr="00E34B93">
              <w:t>psc</w:t>
            </w:r>
            <w:proofErr w:type="spellEnd"/>
            <w:r w:rsidRPr="00CF032B">
              <w:rPr>
                <w:lang w:val="bg-BG"/>
              </w:rPr>
              <w:t>_</w:t>
            </w:r>
            <w:r w:rsidRPr="00E34B93">
              <w:t>alpha</w:t>
            </w:r>
            <w:r w:rsidRPr="00CF032B">
              <w:rPr>
                <w:lang w:val="bg-BG"/>
              </w:rPr>
              <w:t xml:space="preserve">', </w:t>
            </w:r>
            <w:r w:rsidRPr="00E34B93">
              <w:t>m</w:t>
            </w:r>
            <w:r w:rsidRPr="00CF032B">
              <w:rPr>
                <w:lang w:val="bg-BG"/>
              </w:rPr>
              <w:t>)</w:t>
            </w:r>
          </w:p>
          <w:p w14:paraId="612EBD0E" w14:textId="77777777" w:rsidR="00E34B93" w:rsidRPr="00CF032B" w:rsidRDefault="00E34B93" w:rsidP="00547126">
            <w:pPr>
              <w:pStyle w:val="code"/>
              <w:rPr>
                <w:lang w:val="bg-BG"/>
              </w:rPr>
            </w:pPr>
            <w:r w:rsidRPr="00E34B93">
              <w:t>conn</w:t>
            </w:r>
            <w:r w:rsidRPr="00CF032B">
              <w:rPr>
                <w:lang w:val="bg-BG"/>
              </w:rPr>
              <w:t>_</w:t>
            </w:r>
            <w:r w:rsidRPr="00E34B93">
              <w:t>spec</w:t>
            </w:r>
            <w:r w:rsidRPr="00CF032B">
              <w:rPr>
                <w:lang w:val="bg-BG"/>
              </w:rPr>
              <w:t>_</w:t>
            </w:r>
            <w:proofErr w:type="spellStart"/>
            <w:r w:rsidRPr="00E34B93">
              <w:t>dict</w:t>
            </w:r>
            <w:proofErr w:type="spellEnd"/>
            <w:r w:rsidRPr="00CF032B">
              <w:rPr>
                <w:lang w:val="bg-BG"/>
              </w:rPr>
              <w:t xml:space="preserve"> = {'</w:t>
            </w:r>
            <w:r w:rsidRPr="00E34B93">
              <w:t>rule</w:t>
            </w:r>
            <w:r w:rsidRPr="00CF032B">
              <w:rPr>
                <w:lang w:val="bg-BG"/>
              </w:rPr>
              <w:t>': '</w:t>
            </w:r>
            <w:r w:rsidRPr="00E34B93">
              <w:t>pairwise</w:t>
            </w:r>
            <w:r w:rsidRPr="00CF032B">
              <w:rPr>
                <w:lang w:val="bg-BG"/>
              </w:rPr>
              <w:t>_</w:t>
            </w:r>
            <w:proofErr w:type="spellStart"/>
            <w:r w:rsidRPr="00E34B93">
              <w:t>bernoulli</w:t>
            </w:r>
            <w:proofErr w:type="spellEnd"/>
            <w:r w:rsidRPr="00CF032B">
              <w:rPr>
                <w:lang w:val="bg-BG"/>
              </w:rPr>
              <w:t>', '</w:t>
            </w:r>
            <w:r w:rsidRPr="00E34B93">
              <w:t>p</w:t>
            </w:r>
            <w:r w:rsidRPr="00CF032B">
              <w:rPr>
                <w:lang w:val="bg-BG"/>
              </w:rPr>
              <w:t xml:space="preserve">': </w:t>
            </w:r>
            <w:r w:rsidRPr="00E34B93">
              <w:t>p</w:t>
            </w:r>
            <w:r w:rsidRPr="00CF032B">
              <w:rPr>
                <w:lang w:val="bg-BG"/>
              </w:rPr>
              <w:t>}</w:t>
            </w:r>
          </w:p>
          <w:p w14:paraId="53761A39" w14:textId="5917A8BD" w:rsidR="00E34B93" w:rsidRPr="00E34B93" w:rsidRDefault="00E34B93" w:rsidP="00547126">
            <w:pPr>
              <w:pStyle w:val="code"/>
            </w:pPr>
            <w:proofErr w:type="spellStart"/>
            <w:r w:rsidRPr="00E34B93">
              <w:t>nest.Connect</w:t>
            </w:r>
            <w:proofErr w:type="spellEnd"/>
            <w:r w:rsidRPr="00E34B93">
              <w:t xml:space="preserve">(A, B, </w:t>
            </w:r>
            <w:proofErr w:type="spellStart"/>
            <w:r w:rsidRPr="00E34B93">
              <w:t>conn_spec_dict</w:t>
            </w:r>
            <w:proofErr w:type="spellEnd"/>
            <w:r w:rsidRPr="00E34B93">
              <w:t>)</w:t>
            </w:r>
          </w:p>
        </w:tc>
      </w:tr>
    </w:tbl>
    <w:p w14:paraId="644BE7B3" w14:textId="59972FD1" w:rsidR="00E34B93" w:rsidRDefault="00E34B93" w:rsidP="00E34B93">
      <w:pPr>
        <w:pStyle w:val="Quote"/>
      </w:pPr>
      <w:r>
        <w:t xml:space="preserve">Таблица </w:t>
      </w:r>
      <w:r w:rsidR="002A2C8A">
        <w:t>6.2.1.</w:t>
      </w:r>
      <w:r>
        <w:t>1 Примерен код за свързване по двойки тип Бернули.</w:t>
      </w:r>
    </w:p>
    <w:p w14:paraId="5ED223DC" w14:textId="3D47F751" w:rsidR="006B13B1" w:rsidRPr="006B13B1" w:rsidRDefault="006B13B1" w:rsidP="006B13B1">
      <w:r>
        <w:t xml:space="preserve">При увеличаване на бройката неврони във всяка от групите би се увеличил и тока в приемащия неврон, затова свързване тип „всеки със всеки“ не се препоръчва. </w:t>
      </w:r>
      <w:r w:rsidR="00636362">
        <w:t>Връзките между</w:t>
      </w:r>
      <w:r w:rsidR="00636362" w:rsidRPr="00B12288">
        <w:t xml:space="preserve"> </w:t>
      </w:r>
      <w:r w:rsidR="00636362">
        <w:rPr>
          <w:lang w:val="en-US"/>
        </w:rPr>
        <w:t>STATE</w:t>
      </w:r>
      <w:r w:rsidR="00636362">
        <w:t xml:space="preserve"> и </w:t>
      </w:r>
      <w:r w:rsidR="00636362">
        <w:rPr>
          <w:lang w:val="en-US"/>
        </w:rPr>
        <w:t>V</w:t>
      </w:r>
      <w:r w:rsidR="00636362" w:rsidRPr="00B12288">
        <w:t xml:space="preserve"> </w:t>
      </w:r>
      <w:r w:rsidR="00636362">
        <w:t xml:space="preserve">са с допаминови </w:t>
      </w:r>
      <w:r w:rsidR="00EA63B5">
        <w:t xml:space="preserve">пластични </w:t>
      </w:r>
      <w:r w:rsidR="00636362">
        <w:t>синапси</w:t>
      </w:r>
      <w:r w:rsidR="00636362" w:rsidRPr="00895B16">
        <w:t xml:space="preserve">, </w:t>
      </w:r>
      <w:r w:rsidR="00636362">
        <w:t xml:space="preserve">първоначално с </w:t>
      </w:r>
      <w:r w:rsidR="002A2C8A">
        <w:t xml:space="preserve">равномерно разпределени случайни </w:t>
      </w:r>
      <w:r w:rsidR="00636362">
        <w:t xml:space="preserve">тегла в интервала </w:t>
      </w:r>
      <w:r w:rsidR="00636362" w:rsidRPr="00B12288">
        <w:t xml:space="preserve">[-20;+45] </w:t>
      </w:r>
      <w:r w:rsidR="00636362">
        <w:t>(вж. 5.3) (</w:t>
      </w:r>
      <w:r w:rsidR="00636362">
        <w:rPr>
          <w:lang w:val="en-US"/>
        </w:rPr>
        <w:t>STDP</w:t>
      </w:r>
      <w:r w:rsidR="00636362">
        <w:t xml:space="preserve">, </w:t>
      </w:r>
      <w:r w:rsidR="00636362" w:rsidRPr="00895B16">
        <w:t xml:space="preserve">spike-timing dependent plasticity </w:t>
      </w:r>
      <w:r w:rsidR="00636362">
        <w:t>–</w:t>
      </w:r>
      <w:r w:rsidR="00636362" w:rsidRPr="00895B16">
        <w:t xml:space="preserve"> Markra</w:t>
      </w:r>
      <w:r w:rsidR="00636362">
        <w:rPr>
          <w:lang w:val="en-US"/>
        </w:rPr>
        <w:t>m</w:t>
      </w:r>
      <w:r w:rsidR="00636362" w:rsidRPr="00895B16">
        <w:t xml:space="preserve"> et al., 1997; Bi and Poo, 1998, 2001</w:t>
      </w:r>
      <w:r w:rsidR="00636362">
        <w:t xml:space="preserve">). Формулите за промяна на теглата в опростен вид са (5.3.1) и (5.3.2). </w:t>
      </w:r>
      <w:r w:rsidR="002A2C8A">
        <w:t xml:space="preserve">Връзката обхваща само едната половина на </w:t>
      </w:r>
      <w:r w:rsidR="002A2C8A">
        <w:rPr>
          <w:lang w:val="en-US"/>
        </w:rPr>
        <w:t>STATE</w:t>
      </w:r>
      <w:r w:rsidR="002A2C8A">
        <w:t xml:space="preserve">, т.е. 40 неврона и с код на </w:t>
      </w:r>
      <w:r w:rsidR="002A2C8A">
        <w:rPr>
          <w:lang w:val="en-US"/>
        </w:rPr>
        <w:t>Python</w:t>
      </w:r>
      <w:r w:rsidR="002A2C8A">
        <w:t xml:space="preserve"> се изразява като </w:t>
      </w:r>
      <w:r w:rsidR="002A2C8A">
        <w:rPr>
          <w:lang w:val="en-US"/>
        </w:rPr>
        <w:t>STATE</w:t>
      </w:r>
      <w:r w:rsidR="002A2C8A" w:rsidRPr="00505BF7">
        <w:t>[40</w:t>
      </w:r>
      <w:r w:rsidR="002A2C8A">
        <w:t>:</w:t>
      </w:r>
      <w:r w:rsidR="002A2C8A" w:rsidRPr="00505BF7">
        <w:t>].</w:t>
      </w:r>
    </w:p>
    <w:p w14:paraId="06CC75FC" w14:textId="31D17BB9" w:rsidR="00616BE9" w:rsidRDefault="00616BE9" w:rsidP="00616BE9">
      <w:r>
        <w:lastRenderedPageBreak/>
        <w:t xml:space="preserve">Свързването на </w:t>
      </w:r>
      <w:r>
        <w:rPr>
          <w:lang w:val="en-US"/>
        </w:rPr>
        <w:t>STATES</w:t>
      </w:r>
      <w:r w:rsidRPr="00E34B93">
        <w:t xml:space="preserve"> </w:t>
      </w:r>
      <w:r>
        <w:t xml:space="preserve">със </w:t>
      </w:r>
      <w:r>
        <w:rPr>
          <w:lang w:val="en-US"/>
        </w:rPr>
        <w:t>POLICY</w:t>
      </w:r>
      <w:r w:rsidRPr="00E34B93">
        <w:t xml:space="preserve"> </w:t>
      </w:r>
      <w:r>
        <w:rPr>
          <w:lang w:val="en-US"/>
        </w:rPr>
        <w:t>e</w:t>
      </w:r>
      <w:r w:rsidRPr="00616BE9">
        <w:t xml:space="preserve"> </w:t>
      </w:r>
      <w:r w:rsidR="006B13B1">
        <w:t>фиксиран брой входящи връзки</w:t>
      </w:r>
      <w:r w:rsidR="00C02D48">
        <w:t xml:space="preserve"> </w:t>
      </w:r>
      <w:r w:rsidR="006B13B1">
        <w:t>(</w:t>
      </w:r>
      <w:r>
        <w:rPr>
          <w:lang w:val="en-US"/>
        </w:rPr>
        <w:t>fixed</w:t>
      </w:r>
      <w:r w:rsidRPr="00616BE9">
        <w:t>_</w:t>
      </w:r>
      <w:r>
        <w:rPr>
          <w:lang w:val="en-US"/>
        </w:rPr>
        <w:t>indegree</w:t>
      </w:r>
      <w:r w:rsidR="006B13B1">
        <w:t>)</w:t>
      </w:r>
      <w:r>
        <w:t>, при което също има случаен елемент.</w:t>
      </w:r>
      <w:r w:rsidR="006B13B1">
        <w:t xml:space="preserve"> За такъв тип свързване между две групи А</w:t>
      </w:r>
      <w:r w:rsidR="006B13B1" w:rsidRPr="006B13B1">
        <w:t xml:space="preserve"> </w:t>
      </w:r>
      <w:r w:rsidR="006B13B1">
        <w:t>и</w:t>
      </w:r>
      <w:r w:rsidR="006B13B1" w:rsidRPr="006B13B1">
        <w:t xml:space="preserve"> </w:t>
      </w:r>
      <w:r w:rsidR="006B13B1">
        <w:rPr>
          <w:lang w:val="en-US"/>
        </w:rPr>
        <w:t>B</w:t>
      </w:r>
      <w:r w:rsidR="006B13B1">
        <w:t xml:space="preserve">, всеки неврон от приемащата група </w:t>
      </w:r>
      <w:r w:rsidR="006B13B1">
        <w:rPr>
          <w:lang w:val="en-US"/>
        </w:rPr>
        <w:t>B</w:t>
      </w:r>
      <w:r w:rsidR="006B13B1">
        <w:t xml:space="preserve"> има фиксиран брой входящи връзки. По този начин при нарастване на бройката неврони в групата </w:t>
      </w:r>
      <w:r w:rsidR="006B13B1">
        <w:rPr>
          <w:lang w:val="en-US"/>
        </w:rPr>
        <w:t>A</w:t>
      </w:r>
      <w:r w:rsidR="006B13B1">
        <w:t xml:space="preserve"> сумарните токове в групата </w:t>
      </w:r>
      <w:r w:rsidR="006B13B1">
        <w:rPr>
          <w:lang w:val="en-US"/>
        </w:rPr>
        <w:t>B</w:t>
      </w:r>
      <w:r w:rsidR="006B13B1">
        <w:t xml:space="preserve"> няма да нарастнат. Примерен код </w:t>
      </w:r>
      <w:r w:rsidR="00C02D48">
        <w:t xml:space="preserve">е даден </w:t>
      </w:r>
      <w:r w:rsidR="006B13B1">
        <w:t>в следващата таблица: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B13B1" w14:paraId="2F7A4E52" w14:textId="77777777" w:rsidTr="006B13B1">
        <w:tc>
          <w:tcPr>
            <w:tcW w:w="9016" w:type="dxa"/>
          </w:tcPr>
          <w:p w14:paraId="336A48E5" w14:textId="77777777" w:rsidR="006B13B1" w:rsidRDefault="006B13B1" w:rsidP="00547126">
            <w:pPr>
              <w:pStyle w:val="code"/>
            </w:pPr>
            <w:r>
              <w:t xml:space="preserve">A = </w:t>
            </w:r>
            <w:proofErr w:type="spellStart"/>
            <w:r>
              <w:t>nest.Create</w:t>
            </w:r>
            <w:proofErr w:type="spellEnd"/>
            <w:r>
              <w:t>('</w:t>
            </w:r>
            <w:proofErr w:type="spellStart"/>
            <w:r>
              <w:t>iaf_psc_alpha</w:t>
            </w:r>
            <w:proofErr w:type="spellEnd"/>
            <w:r>
              <w:t>', 5)</w:t>
            </w:r>
          </w:p>
          <w:p w14:paraId="0F7B5462" w14:textId="77777777" w:rsidR="006B13B1" w:rsidRDefault="006B13B1" w:rsidP="00547126">
            <w:pPr>
              <w:pStyle w:val="code"/>
            </w:pPr>
            <w:r>
              <w:t xml:space="preserve">B = </w:t>
            </w:r>
            <w:proofErr w:type="spellStart"/>
            <w:r>
              <w:t>nest.Create</w:t>
            </w:r>
            <w:proofErr w:type="spellEnd"/>
            <w:r>
              <w:t>('</w:t>
            </w:r>
            <w:proofErr w:type="spellStart"/>
            <w:r>
              <w:t>iaf_psc_alpha</w:t>
            </w:r>
            <w:proofErr w:type="spellEnd"/>
            <w:r>
              <w:t>', 3)</w:t>
            </w:r>
          </w:p>
          <w:p w14:paraId="0960E941" w14:textId="77777777" w:rsidR="006B13B1" w:rsidRDefault="006B13B1" w:rsidP="00547126">
            <w:pPr>
              <w:pStyle w:val="code"/>
            </w:pPr>
            <w:proofErr w:type="spellStart"/>
            <w:r>
              <w:t>conn_spec_dict</w:t>
            </w:r>
            <w:proofErr w:type="spellEnd"/>
            <w:r>
              <w:t xml:space="preserve"> = {'rule': '</w:t>
            </w:r>
            <w:proofErr w:type="spellStart"/>
            <w:r>
              <w:t>fixed_indegree</w:t>
            </w:r>
            <w:proofErr w:type="spellEnd"/>
            <w:r>
              <w:t>', 'indegree': 2}</w:t>
            </w:r>
          </w:p>
          <w:p w14:paraId="65E1182F" w14:textId="77777777" w:rsidR="006B13B1" w:rsidRDefault="006B13B1" w:rsidP="00547126">
            <w:pPr>
              <w:pStyle w:val="code"/>
            </w:pPr>
            <w:proofErr w:type="spellStart"/>
            <w:r>
              <w:t>syn_spec_dict</w:t>
            </w:r>
            <w:proofErr w:type="spellEnd"/>
            <w:r>
              <w:t xml:space="preserve"> = {'weight': [[1.2, -3.5],[0.4, -0.2],[0.6, 2.2]]}</w:t>
            </w:r>
          </w:p>
          <w:p w14:paraId="3A998B1B" w14:textId="0769BE69" w:rsidR="006B13B1" w:rsidRDefault="006B13B1" w:rsidP="00547126">
            <w:pPr>
              <w:pStyle w:val="code"/>
            </w:pPr>
            <w:proofErr w:type="spellStart"/>
            <w:r>
              <w:t>nest.Connect</w:t>
            </w:r>
            <w:proofErr w:type="spellEnd"/>
            <w:r>
              <w:t xml:space="preserve">(A, B, </w:t>
            </w:r>
            <w:proofErr w:type="spellStart"/>
            <w:r>
              <w:t>conn_spec_dict</w:t>
            </w:r>
            <w:proofErr w:type="spellEnd"/>
            <w:r>
              <w:t xml:space="preserve">, </w:t>
            </w:r>
            <w:proofErr w:type="spellStart"/>
            <w:r>
              <w:t>syn_spec_dict</w:t>
            </w:r>
            <w:proofErr w:type="spellEnd"/>
            <w:r>
              <w:t>)</w:t>
            </w:r>
          </w:p>
        </w:tc>
      </w:tr>
    </w:tbl>
    <w:p w14:paraId="747D54B0" w14:textId="26A7D283" w:rsidR="006B13B1" w:rsidRPr="006B13B1" w:rsidRDefault="00C70E09" w:rsidP="00C70E09">
      <w:pPr>
        <w:pStyle w:val="Quote"/>
      </w:pPr>
      <w:r>
        <w:t xml:space="preserve">Таблица </w:t>
      </w:r>
      <w:r w:rsidR="002A2C8A">
        <w:t>6.2.1.2</w:t>
      </w:r>
      <w:r>
        <w:t xml:space="preserve"> Примерен код за свързване </w:t>
      </w:r>
      <w:r w:rsidR="00065336">
        <w:t>тип фиксиран брой входящи връзки</w:t>
      </w:r>
      <w:r>
        <w:t>.</w:t>
      </w:r>
    </w:p>
    <w:p w14:paraId="6CD709DA" w14:textId="16AC3340" w:rsidR="00616BE9" w:rsidRPr="00505BF7" w:rsidRDefault="00B12288" w:rsidP="00616BE9">
      <w:r>
        <w:t>Връзките между</w:t>
      </w:r>
      <w:r w:rsidRPr="00B12288">
        <w:t xml:space="preserve"> </w:t>
      </w:r>
      <w:r w:rsidR="002A2C8A">
        <w:t>„</w:t>
      </w:r>
      <w:r>
        <w:rPr>
          <w:lang w:val="en-US"/>
        </w:rPr>
        <w:t>STATE</w:t>
      </w:r>
      <w:r w:rsidR="002A2C8A">
        <w:t>“</w:t>
      </w:r>
      <w:r>
        <w:t xml:space="preserve"> и </w:t>
      </w:r>
      <w:r w:rsidR="002A2C8A">
        <w:t>„</w:t>
      </w:r>
      <w:r>
        <w:rPr>
          <w:lang w:val="en-US"/>
        </w:rPr>
        <w:t>POLICY</w:t>
      </w:r>
      <w:r w:rsidR="002A2C8A">
        <w:t>“</w:t>
      </w:r>
      <w:r w:rsidRPr="00B12288">
        <w:t xml:space="preserve"> </w:t>
      </w:r>
      <w:r w:rsidR="00616BE9">
        <w:t xml:space="preserve">са с допаминови </w:t>
      </w:r>
      <w:r w:rsidR="00EA63B5">
        <w:t xml:space="preserve">пластични </w:t>
      </w:r>
      <w:r w:rsidR="00616BE9">
        <w:t>синапси</w:t>
      </w:r>
      <w:r w:rsidR="00616BE9" w:rsidRPr="00895B16">
        <w:t xml:space="preserve">, </w:t>
      </w:r>
      <w:r w:rsidR="00616BE9">
        <w:t>първоначално с</w:t>
      </w:r>
      <w:r w:rsidR="002A2C8A">
        <w:t>ъс случайни</w:t>
      </w:r>
      <w:r w:rsidR="00616BE9">
        <w:t xml:space="preserve"> тегла </w:t>
      </w:r>
      <w:r>
        <w:t xml:space="preserve">в интервала </w:t>
      </w:r>
      <w:r w:rsidRPr="00B12288">
        <w:t xml:space="preserve">[-20;+45] </w:t>
      </w:r>
      <w:r w:rsidR="00616BE9">
        <w:t>(вж. 5.3) (</w:t>
      </w:r>
      <w:r w:rsidR="00616BE9">
        <w:rPr>
          <w:lang w:val="en-US"/>
        </w:rPr>
        <w:t>STDP</w:t>
      </w:r>
      <w:r w:rsidR="00636362" w:rsidRPr="00636362">
        <w:t>)</w:t>
      </w:r>
      <w:r w:rsidR="00616BE9">
        <w:t xml:space="preserve">. </w:t>
      </w:r>
      <w:r w:rsidR="00505BF7">
        <w:t xml:space="preserve">Връзката обхваща само </w:t>
      </w:r>
      <w:r w:rsidR="002A2C8A">
        <w:t>втората</w:t>
      </w:r>
      <w:r w:rsidR="00505BF7">
        <w:t xml:space="preserve"> половина на </w:t>
      </w:r>
      <w:r w:rsidR="002A2C8A">
        <w:t>„</w:t>
      </w:r>
      <w:r w:rsidR="00505BF7">
        <w:rPr>
          <w:lang w:val="en-US"/>
        </w:rPr>
        <w:t>STATE</w:t>
      </w:r>
      <w:r w:rsidR="002A2C8A">
        <w:t>“</w:t>
      </w:r>
      <w:r w:rsidR="00505BF7">
        <w:t xml:space="preserve">, т.е. 40 неврона и с код на </w:t>
      </w:r>
      <w:r w:rsidR="00505BF7">
        <w:rPr>
          <w:lang w:val="en-US"/>
        </w:rPr>
        <w:t>Python</w:t>
      </w:r>
      <w:r w:rsidR="00505BF7">
        <w:t xml:space="preserve"> се изразява като </w:t>
      </w:r>
      <w:r w:rsidR="00505BF7">
        <w:rPr>
          <w:lang w:val="en-US"/>
        </w:rPr>
        <w:t>STATE</w:t>
      </w:r>
      <w:r w:rsidR="00505BF7" w:rsidRPr="00505BF7">
        <w:t>[0:40].</w:t>
      </w:r>
    </w:p>
    <w:p w14:paraId="130FB051" w14:textId="673B97F8" w:rsidR="00636362" w:rsidRDefault="002A2C8A" w:rsidP="00616BE9">
      <w:r>
        <w:t>Звеното „</w:t>
      </w:r>
      <w:r w:rsidR="00636362">
        <w:rPr>
          <w:lang w:val="en-US"/>
        </w:rPr>
        <w:t>STATE</w:t>
      </w:r>
      <w:r>
        <w:t>“</w:t>
      </w:r>
      <w:r w:rsidR="00636362">
        <w:t xml:space="preserve"> </w:t>
      </w:r>
      <w:r>
        <w:t xml:space="preserve">е </w:t>
      </w:r>
      <w:r w:rsidR="00636362">
        <w:t>свързан</w:t>
      </w:r>
      <w:r>
        <w:t>о</w:t>
      </w:r>
      <w:r w:rsidR="00636362">
        <w:t xml:space="preserve"> към невронните групи за действия (</w:t>
      </w:r>
      <w:r w:rsidR="00636362">
        <w:rPr>
          <w:lang w:val="en-US"/>
        </w:rPr>
        <w:t>WTA</w:t>
      </w:r>
      <w:r w:rsidR="00636362">
        <w:t>) с тип</w:t>
      </w:r>
      <w:r w:rsidR="00636362" w:rsidRPr="00B12288">
        <w:t xml:space="preserve"> </w:t>
      </w:r>
      <w:r w:rsidR="00636362">
        <w:rPr>
          <w:lang w:val="en-US"/>
        </w:rPr>
        <w:t>pairwise</w:t>
      </w:r>
      <w:r w:rsidR="00636362" w:rsidRPr="00B12288">
        <w:t>_</w:t>
      </w:r>
      <w:proofErr w:type="spellStart"/>
      <w:r w:rsidR="00636362">
        <w:rPr>
          <w:lang w:val="en-US"/>
        </w:rPr>
        <w:t>bernoulli</w:t>
      </w:r>
      <w:proofErr w:type="spellEnd"/>
      <w:r w:rsidR="00636362" w:rsidRPr="00B12288">
        <w:t xml:space="preserve"> (</w:t>
      </w:r>
      <w:r w:rsidR="00636362">
        <w:rPr>
          <w:lang w:val="en-US"/>
        </w:rPr>
        <w:t>p</w:t>
      </w:r>
      <w:r w:rsidR="00636362" w:rsidRPr="00B12288">
        <w:t>=0.8)</w:t>
      </w:r>
      <w:r w:rsidR="00636362">
        <w:t xml:space="preserve">. Всяка група от </w:t>
      </w:r>
      <w:r w:rsidR="00636362">
        <w:rPr>
          <w:lang w:val="en-US"/>
        </w:rPr>
        <w:t>WTA</w:t>
      </w:r>
      <w:r w:rsidR="00636362">
        <w:t xml:space="preserve"> се състои от 50 неврона и отговаря съответно на действията на агента, наречени „</w:t>
      </w:r>
      <w:r w:rsidR="00636362">
        <w:rPr>
          <w:lang w:val="en-US"/>
        </w:rPr>
        <w:t>action</w:t>
      </w:r>
      <w:r w:rsidR="00636362" w:rsidRPr="00B12288">
        <w:t>_</w:t>
      </w:r>
      <w:r w:rsidR="00636362">
        <w:rPr>
          <w:lang w:val="en-US"/>
        </w:rPr>
        <w:t>left</w:t>
      </w:r>
      <w:r w:rsidR="00636362" w:rsidRPr="005E73E1">
        <w:t>”</w:t>
      </w:r>
      <w:r w:rsidR="00636362" w:rsidRPr="00B12288">
        <w:t xml:space="preserve"> </w:t>
      </w:r>
      <w:r w:rsidR="00636362">
        <w:t>и „</w:t>
      </w:r>
      <w:r w:rsidR="00636362">
        <w:rPr>
          <w:lang w:val="en-US"/>
        </w:rPr>
        <w:t>action</w:t>
      </w:r>
      <w:r w:rsidR="00636362" w:rsidRPr="00B12288">
        <w:t>_</w:t>
      </w:r>
      <w:r w:rsidR="00636362">
        <w:rPr>
          <w:lang w:val="en-US"/>
        </w:rPr>
        <w:t>right</w:t>
      </w:r>
      <w:r w:rsidR="00636362">
        <w:t>“</w:t>
      </w:r>
      <w:r w:rsidR="00636362" w:rsidRPr="00B12288">
        <w:t>.</w:t>
      </w:r>
      <w:r w:rsidR="00636362">
        <w:t xml:space="preserve"> Връзките между „</w:t>
      </w:r>
      <w:r w:rsidR="00636362">
        <w:rPr>
          <w:lang w:val="en-US"/>
        </w:rPr>
        <w:t>States</w:t>
      </w:r>
      <w:r w:rsidR="00636362">
        <w:t>“</w:t>
      </w:r>
      <w:r w:rsidR="00636362" w:rsidRPr="00895B16">
        <w:t xml:space="preserve"> </w:t>
      </w:r>
      <w:r w:rsidR="00636362">
        <w:t>и „</w:t>
      </w:r>
      <w:r w:rsidR="00636362">
        <w:rPr>
          <w:lang w:val="en-US"/>
        </w:rPr>
        <w:t>Actions</w:t>
      </w:r>
      <w:r w:rsidR="00636362">
        <w:t>“</w:t>
      </w:r>
      <w:r w:rsidR="00636362" w:rsidRPr="00895B16">
        <w:t xml:space="preserve"> </w:t>
      </w:r>
      <w:r w:rsidR="00636362">
        <w:t>не са обучаеми и не се променят.</w:t>
      </w:r>
    </w:p>
    <w:p w14:paraId="59B9BD29" w14:textId="7A947E9E" w:rsidR="00836260" w:rsidRDefault="00CF032B" w:rsidP="00A0704F">
      <w:r>
        <w:t xml:space="preserve">Групата </w:t>
      </w:r>
      <w:r w:rsidR="00A0704F">
        <w:t>„</w:t>
      </w:r>
      <w:r w:rsidR="00636362">
        <w:rPr>
          <w:lang w:val="en-US"/>
        </w:rPr>
        <w:t>V</w:t>
      </w:r>
      <w:r w:rsidR="00A0704F">
        <w:t>“</w:t>
      </w:r>
      <w:r w:rsidR="00A0704F" w:rsidRPr="00653A4A">
        <w:t xml:space="preserve"> </w:t>
      </w:r>
      <w:r w:rsidR="00A0704F">
        <w:t>са свързани с друга невронна група, наречена „</w:t>
      </w:r>
      <w:r w:rsidR="00636362">
        <w:rPr>
          <w:lang w:val="en-US"/>
        </w:rPr>
        <w:t>SNc</w:t>
      </w:r>
      <w:r w:rsidR="00A0704F">
        <w:t xml:space="preserve">“ от </w:t>
      </w:r>
      <w:r w:rsidR="00636362" w:rsidRPr="00636362">
        <w:t>8</w:t>
      </w:r>
      <w:r w:rsidR="00A0704F">
        <w:t xml:space="preserve"> </w:t>
      </w:r>
      <w:r>
        <w:t xml:space="preserve">неврона и се състои </w:t>
      </w:r>
      <w:r w:rsidR="00636362">
        <w:t xml:space="preserve">от връзки с фиксирани тегла, които не се обучават. Връзките са </w:t>
      </w:r>
      <w:r>
        <w:t>на две групи</w:t>
      </w:r>
      <w:r w:rsidR="00636362">
        <w:t xml:space="preserve">, от които едната е със закъснение, равна </w:t>
      </w:r>
      <w:r>
        <w:t xml:space="preserve">по време </w:t>
      </w:r>
      <w:r w:rsidR="00636362">
        <w:t xml:space="preserve">на една стъпка, за да формира очакваната грешка </w:t>
      </w:r>
      <w:r w:rsidR="00636362">
        <w:rPr>
          <w:rFonts w:cs="Times New Roman"/>
        </w:rPr>
        <w:t>δ</w:t>
      </w:r>
      <w:r>
        <w:rPr>
          <w:rFonts w:cs="Times New Roman"/>
        </w:rPr>
        <w:t>, както е уточне</w:t>
      </w:r>
      <w:r w:rsidR="00505BF7">
        <w:rPr>
          <w:rFonts w:cs="Times New Roman"/>
        </w:rPr>
        <w:t>но</w:t>
      </w:r>
      <w:r>
        <w:rPr>
          <w:rFonts w:cs="Times New Roman"/>
        </w:rPr>
        <w:t xml:space="preserve"> в 5.3</w:t>
      </w:r>
      <w:r w:rsidR="00636362">
        <w:rPr>
          <w:rFonts w:cs="Times New Roman"/>
        </w:rPr>
        <w:t xml:space="preserve">. </w:t>
      </w:r>
      <w:r w:rsidR="00836260">
        <w:rPr>
          <w:rFonts w:cs="Times New Roman"/>
        </w:rPr>
        <w:t>При липса на грешка</w:t>
      </w:r>
      <w:r w:rsidR="00505BF7">
        <w:rPr>
          <w:rFonts w:cs="Times New Roman"/>
        </w:rPr>
        <w:t>, т.е.</w:t>
      </w:r>
      <w:r w:rsidR="00836260">
        <w:rPr>
          <w:rFonts w:cs="Times New Roman"/>
        </w:rPr>
        <w:t xml:space="preserve"> </w:t>
      </w:r>
      <w:r w:rsidR="00505BF7">
        <w:rPr>
          <w:rFonts w:cs="Times New Roman"/>
        </w:rPr>
        <w:t>δ=</w:t>
      </w:r>
      <w:r w:rsidR="00836260">
        <w:rPr>
          <w:rFonts w:cs="Times New Roman"/>
        </w:rPr>
        <w:t>0 няма да има активиране на обемния трансмитер за подаване на допамин и няма да има обучение на допаминовите групи.</w:t>
      </w:r>
      <w:r w:rsidR="00836260">
        <w:t xml:space="preserve"> При грешка различна от </w:t>
      </w:r>
      <w:r w:rsidR="00505BF7">
        <w:t xml:space="preserve">нула, т.е. </w:t>
      </w:r>
      <w:r w:rsidR="00505BF7">
        <w:rPr>
          <w:rFonts w:cs="Times New Roman"/>
        </w:rPr>
        <w:t>δ≠</w:t>
      </w:r>
      <w:r w:rsidR="00505BF7">
        <w:t>0</w:t>
      </w:r>
      <w:r w:rsidR="00836260">
        <w:t xml:space="preserve"> ще има активиране на </w:t>
      </w:r>
      <w:r w:rsidR="00836260">
        <w:rPr>
          <w:lang w:val="en-US"/>
        </w:rPr>
        <w:t>SNc</w:t>
      </w:r>
      <w:r w:rsidR="00836260">
        <w:t xml:space="preserve"> и съответно ще има подаване на допамин към всички допаминови връзки и ще има обучение на теглата на </w:t>
      </w:r>
      <w:r>
        <w:t>допаминовите връзки</w:t>
      </w:r>
      <w:r w:rsidR="00A0704F" w:rsidRPr="000066FF">
        <w:t>.</w:t>
      </w:r>
    </w:p>
    <w:p w14:paraId="15DA8B7D" w14:textId="022471C5" w:rsidR="00A0704F" w:rsidRDefault="00CF032B" w:rsidP="00A0704F">
      <w:r>
        <w:t>Разглеждайки гореизложената схема на свързване като Атьор-критика</w:t>
      </w:r>
      <w:r w:rsidR="00EA63B5">
        <w:t>,</w:t>
      </w:r>
      <w:r>
        <w:t xml:space="preserve"> актьорът са невронните групи </w:t>
      </w:r>
      <w:r>
        <w:rPr>
          <w:lang w:val="en-US"/>
        </w:rPr>
        <w:t>POLICY</w:t>
      </w:r>
      <w:r w:rsidRPr="00CF032B">
        <w:t xml:space="preserve"> + </w:t>
      </w:r>
      <w:r>
        <w:rPr>
          <w:lang w:val="en-US"/>
        </w:rPr>
        <w:t>WTA</w:t>
      </w:r>
      <w:r w:rsidRPr="00CF032B">
        <w:t>,</w:t>
      </w:r>
      <w:r>
        <w:t xml:space="preserve"> докато критиката е </w:t>
      </w:r>
      <w:r>
        <w:rPr>
          <w:lang w:val="en-US"/>
        </w:rPr>
        <w:t>V</w:t>
      </w:r>
      <w:r w:rsidRPr="00CF032B">
        <w:t>+</w:t>
      </w:r>
      <w:r>
        <w:rPr>
          <w:lang w:val="en-US"/>
        </w:rPr>
        <w:t>SNc</w:t>
      </w:r>
      <w:r w:rsidRPr="00CF032B">
        <w:t>.</w:t>
      </w:r>
      <w:r w:rsidR="00F956E5">
        <w:t xml:space="preserve"> Условието а</w:t>
      </w:r>
      <w:r w:rsidR="00F956E5" w:rsidRPr="00F956E5">
        <w:t xml:space="preserve">ктьорът </w:t>
      </w:r>
      <w:r w:rsidR="00F956E5">
        <w:t xml:space="preserve">да </w:t>
      </w:r>
      <w:r w:rsidR="00F956E5" w:rsidRPr="00F956E5">
        <w:t>няма директен достъп до Reward сигнала</w:t>
      </w:r>
      <w:r w:rsidR="00F956E5">
        <w:t xml:space="preserve"> и к</w:t>
      </w:r>
      <w:r w:rsidR="00F956E5" w:rsidRPr="00F956E5">
        <w:t xml:space="preserve">ритиката </w:t>
      </w:r>
      <w:r w:rsidR="00F956E5">
        <w:t xml:space="preserve">да </w:t>
      </w:r>
      <w:r w:rsidR="00F956E5" w:rsidRPr="00F956E5">
        <w:t>няма директен достъп до действието</w:t>
      </w:r>
      <w:r w:rsidR="00F956E5">
        <w:t xml:space="preserve"> е изпълнено.</w:t>
      </w:r>
    </w:p>
    <w:p w14:paraId="394D692C" w14:textId="767433AB" w:rsidR="00F956E5" w:rsidRDefault="00EA63B5" w:rsidP="00A0704F">
      <w:r>
        <w:lastRenderedPageBreak/>
        <w:t>Векторът на състоянието</w:t>
      </w:r>
      <w:r w:rsidR="00D85EF2">
        <w:t xml:space="preserve"> (</w:t>
      </w:r>
      <w:r w:rsidR="00C70E09">
        <w:rPr>
          <w:lang w:val="en-US"/>
        </w:rPr>
        <w:t>Observation</w:t>
      </w:r>
      <w:r w:rsidR="00C70E09" w:rsidRPr="00C70E09">
        <w:t xml:space="preserve"> </w:t>
      </w:r>
      <w:r w:rsidR="00C70E09">
        <w:rPr>
          <w:lang w:val="en-US"/>
        </w:rPr>
        <w:t>Space</w:t>
      </w:r>
      <w:r w:rsidR="00D85EF2">
        <w:t>)</w:t>
      </w:r>
      <w:r w:rsidR="00C70E09" w:rsidRPr="00C70E09">
        <w:t xml:space="preserve"> </w:t>
      </w:r>
      <w:r w:rsidR="00C70E09">
        <w:t xml:space="preserve">се </w:t>
      </w:r>
      <w:r>
        <w:t xml:space="preserve">състои от </w:t>
      </w:r>
      <w:r w:rsidR="00C70E09">
        <w:t xml:space="preserve"> 4 стойности.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379"/>
        <w:gridCol w:w="2254"/>
        <w:gridCol w:w="2254"/>
      </w:tblGrid>
      <w:tr w:rsidR="00C70E09" w14:paraId="230CBB81" w14:textId="77777777" w:rsidTr="00C70E09">
        <w:tc>
          <w:tcPr>
            <w:tcW w:w="1129" w:type="dxa"/>
          </w:tcPr>
          <w:p w14:paraId="44791FC4" w14:textId="54ACBE21" w:rsidR="00C70E09" w:rsidRDefault="00C70E09" w:rsidP="00A0704F">
            <w:r>
              <w:t>индекс</w:t>
            </w:r>
          </w:p>
        </w:tc>
        <w:tc>
          <w:tcPr>
            <w:tcW w:w="3379" w:type="dxa"/>
          </w:tcPr>
          <w:p w14:paraId="75C47A8A" w14:textId="02E03AB0" w:rsidR="00C70E09" w:rsidRDefault="00505BF7" w:rsidP="00A0704F">
            <w:r>
              <w:t xml:space="preserve">Вид </w:t>
            </w:r>
            <w:r w:rsidR="00C70E09">
              <w:t>наблюдение</w:t>
            </w:r>
          </w:p>
        </w:tc>
        <w:tc>
          <w:tcPr>
            <w:tcW w:w="2254" w:type="dxa"/>
          </w:tcPr>
          <w:p w14:paraId="0D9E0642" w14:textId="5FC1EC7E" w:rsidR="00C70E09" w:rsidRDefault="00C70E09" w:rsidP="00A0704F">
            <w:r>
              <w:t>Минимална ст-т-</w:t>
            </w:r>
          </w:p>
        </w:tc>
        <w:tc>
          <w:tcPr>
            <w:tcW w:w="2254" w:type="dxa"/>
          </w:tcPr>
          <w:p w14:paraId="0262CADA" w14:textId="5BBEDAAE" w:rsidR="00C70E09" w:rsidRDefault="00C70E09" w:rsidP="00A0704F">
            <w:r>
              <w:t>Максимална ст-т</w:t>
            </w:r>
          </w:p>
        </w:tc>
      </w:tr>
      <w:tr w:rsidR="00C70E09" w14:paraId="3F84CA05" w14:textId="77777777" w:rsidTr="00C70E09">
        <w:tc>
          <w:tcPr>
            <w:tcW w:w="1129" w:type="dxa"/>
          </w:tcPr>
          <w:p w14:paraId="3A820115" w14:textId="43D824F8" w:rsidR="00C70E09" w:rsidRDefault="00C70E09" w:rsidP="00A0704F">
            <w:r>
              <w:t>0</w:t>
            </w:r>
          </w:p>
        </w:tc>
        <w:tc>
          <w:tcPr>
            <w:tcW w:w="3379" w:type="dxa"/>
          </w:tcPr>
          <w:p w14:paraId="28705C78" w14:textId="613021BC" w:rsidR="00C70E09" w:rsidRDefault="00C70E09" w:rsidP="00A0704F">
            <w:r>
              <w:t>Позиция на количката</w:t>
            </w:r>
          </w:p>
        </w:tc>
        <w:tc>
          <w:tcPr>
            <w:tcW w:w="2254" w:type="dxa"/>
          </w:tcPr>
          <w:p w14:paraId="79983943" w14:textId="58A7CB6F" w:rsidR="00C70E09" w:rsidRDefault="00C70E09" w:rsidP="00A0704F">
            <w:r>
              <w:t>-4.8</w:t>
            </w:r>
          </w:p>
        </w:tc>
        <w:tc>
          <w:tcPr>
            <w:tcW w:w="2254" w:type="dxa"/>
          </w:tcPr>
          <w:p w14:paraId="5FD9BF17" w14:textId="4444302D" w:rsidR="00C70E09" w:rsidRDefault="00C70E09" w:rsidP="00A0704F">
            <w:r>
              <w:t>+4.8</w:t>
            </w:r>
          </w:p>
        </w:tc>
      </w:tr>
      <w:tr w:rsidR="00C70E09" w14:paraId="20D86ECD" w14:textId="77777777" w:rsidTr="00C70E09">
        <w:tc>
          <w:tcPr>
            <w:tcW w:w="1129" w:type="dxa"/>
          </w:tcPr>
          <w:p w14:paraId="6446F489" w14:textId="560F1D2D" w:rsidR="00C70E09" w:rsidRDefault="00C70E09" w:rsidP="00A0704F">
            <w:r>
              <w:t>1</w:t>
            </w:r>
          </w:p>
        </w:tc>
        <w:tc>
          <w:tcPr>
            <w:tcW w:w="3379" w:type="dxa"/>
          </w:tcPr>
          <w:p w14:paraId="112019FE" w14:textId="7961AFA3" w:rsidR="00C70E09" w:rsidRDefault="00C70E09" w:rsidP="00A0704F">
            <w:r>
              <w:t>Скорост на количката</w:t>
            </w:r>
          </w:p>
        </w:tc>
        <w:tc>
          <w:tcPr>
            <w:tcW w:w="2254" w:type="dxa"/>
          </w:tcPr>
          <w:p w14:paraId="1791E02B" w14:textId="5EA6FEE4" w:rsidR="00C70E09" w:rsidRDefault="00C70E09" w:rsidP="00A0704F">
            <w:r>
              <w:t>-</w:t>
            </w:r>
            <w:r>
              <w:rPr>
                <w:rFonts w:cs="Times New Roman"/>
              </w:rPr>
              <w:t>∞</w:t>
            </w:r>
          </w:p>
        </w:tc>
        <w:tc>
          <w:tcPr>
            <w:tcW w:w="2254" w:type="dxa"/>
          </w:tcPr>
          <w:p w14:paraId="5251A29E" w14:textId="50FF6E05" w:rsidR="00C70E09" w:rsidRDefault="00C70E09" w:rsidP="00A0704F">
            <w:r>
              <w:rPr>
                <w:rFonts w:cs="Times New Roman"/>
              </w:rPr>
              <w:t>+∞</w:t>
            </w:r>
          </w:p>
        </w:tc>
      </w:tr>
      <w:tr w:rsidR="00C70E09" w14:paraId="71DA148A" w14:textId="77777777" w:rsidTr="00C70E09">
        <w:tc>
          <w:tcPr>
            <w:tcW w:w="1129" w:type="dxa"/>
          </w:tcPr>
          <w:p w14:paraId="2A1F7B6D" w14:textId="1CDF3472" w:rsidR="00C70E09" w:rsidRDefault="00C70E09" w:rsidP="00A0704F">
            <w:r>
              <w:t>2</w:t>
            </w:r>
          </w:p>
        </w:tc>
        <w:tc>
          <w:tcPr>
            <w:tcW w:w="3379" w:type="dxa"/>
          </w:tcPr>
          <w:p w14:paraId="14CECCFB" w14:textId="44E633DC" w:rsidR="00C70E09" w:rsidRDefault="00C70E09" w:rsidP="00A0704F">
            <w:r>
              <w:t>Ъгъл на балансираното рамо</w:t>
            </w:r>
          </w:p>
        </w:tc>
        <w:tc>
          <w:tcPr>
            <w:tcW w:w="2254" w:type="dxa"/>
          </w:tcPr>
          <w:p w14:paraId="5C9A7E7E" w14:textId="5129EED3" w:rsidR="00C70E09" w:rsidRPr="00C70E09" w:rsidRDefault="00C70E09" w:rsidP="00A0704F">
            <w:pPr>
              <w:rPr>
                <w:lang w:val="en-US"/>
              </w:rPr>
            </w:pPr>
            <w:r>
              <w:t xml:space="preserve">-0.418 </w:t>
            </w:r>
            <w:r>
              <w:rPr>
                <w:lang w:val="en-US"/>
              </w:rPr>
              <w:t>rad</w:t>
            </w:r>
          </w:p>
        </w:tc>
        <w:tc>
          <w:tcPr>
            <w:tcW w:w="2254" w:type="dxa"/>
          </w:tcPr>
          <w:p w14:paraId="2DF3824A" w14:textId="274CE845" w:rsidR="00C70E09" w:rsidRPr="00C70E09" w:rsidRDefault="00C70E09" w:rsidP="00A0704F">
            <w:pPr>
              <w:rPr>
                <w:lang w:val="en-US"/>
              </w:rPr>
            </w:pPr>
            <w:r>
              <w:rPr>
                <w:lang w:val="en-US"/>
              </w:rPr>
              <w:t>+0.418 rad</w:t>
            </w:r>
          </w:p>
        </w:tc>
      </w:tr>
      <w:tr w:rsidR="00C70E09" w14:paraId="4ECEA25F" w14:textId="77777777" w:rsidTr="00C70E09">
        <w:tc>
          <w:tcPr>
            <w:tcW w:w="1129" w:type="dxa"/>
          </w:tcPr>
          <w:p w14:paraId="5652F329" w14:textId="39EBBEE0" w:rsidR="00C70E09" w:rsidRDefault="00C70E09" w:rsidP="00A0704F">
            <w:r>
              <w:t>3</w:t>
            </w:r>
          </w:p>
        </w:tc>
        <w:tc>
          <w:tcPr>
            <w:tcW w:w="3379" w:type="dxa"/>
          </w:tcPr>
          <w:p w14:paraId="47473DA4" w14:textId="1D1F30DC" w:rsidR="00C70E09" w:rsidRDefault="00C70E09" w:rsidP="00A0704F">
            <w:r>
              <w:t>Ъглова скорост на балансираното рамо</w:t>
            </w:r>
          </w:p>
        </w:tc>
        <w:tc>
          <w:tcPr>
            <w:tcW w:w="2254" w:type="dxa"/>
          </w:tcPr>
          <w:p w14:paraId="13149CF0" w14:textId="4BFF2637" w:rsidR="00C70E09" w:rsidRDefault="00C70E09" w:rsidP="00A0704F">
            <w:r>
              <w:t>-</w:t>
            </w:r>
            <w:r>
              <w:rPr>
                <w:rFonts w:cs="Times New Roman"/>
              </w:rPr>
              <w:t>∞</w:t>
            </w:r>
          </w:p>
        </w:tc>
        <w:tc>
          <w:tcPr>
            <w:tcW w:w="2254" w:type="dxa"/>
          </w:tcPr>
          <w:p w14:paraId="18D56D4B" w14:textId="767A6847" w:rsidR="00C70E09" w:rsidRDefault="00C70E09" w:rsidP="00A0704F">
            <w:r>
              <w:t>+</w:t>
            </w:r>
            <w:r>
              <w:rPr>
                <w:rFonts w:cs="Times New Roman"/>
              </w:rPr>
              <w:t>∞</w:t>
            </w:r>
          </w:p>
        </w:tc>
      </w:tr>
    </w:tbl>
    <w:p w14:paraId="1B2F6908" w14:textId="76E8F8E5" w:rsidR="00C70E09" w:rsidRPr="00505BF7" w:rsidRDefault="00C70E09" w:rsidP="00C70E09">
      <w:pPr>
        <w:pStyle w:val="Quote"/>
      </w:pPr>
      <w:r>
        <w:t xml:space="preserve">Таблица </w:t>
      </w:r>
      <w:r w:rsidR="000F3CE7">
        <w:t>6.2.1.3</w:t>
      </w:r>
      <w:r>
        <w:t xml:space="preserve"> </w:t>
      </w:r>
      <w:r w:rsidR="00505BF7">
        <w:t xml:space="preserve">Входни параметри от средата на </w:t>
      </w:r>
      <w:r w:rsidR="00505BF7">
        <w:rPr>
          <w:lang w:val="en-US"/>
        </w:rPr>
        <w:t>CartPole</w:t>
      </w:r>
      <w:r w:rsidR="00505BF7">
        <w:t xml:space="preserve"> </w:t>
      </w:r>
    </w:p>
    <w:p w14:paraId="4319D43F" w14:textId="2D314350" w:rsidR="00856703" w:rsidRDefault="00505BF7" w:rsidP="00A0704F">
      <w:pPr>
        <w:rPr>
          <w:rFonts w:cs="Times New Roman"/>
        </w:rPr>
      </w:pPr>
      <w:r>
        <w:t xml:space="preserve">Ако съпоставим четири токови генератора на четирите входни стойности и ги скалираме с някакъв параметър решението би могло да работи частично. </w:t>
      </w:r>
      <w:r>
        <w:rPr>
          <w:rFonts w:cs="Times New Roman"/>
        </w:rPr>
        <w:t xml:space="preserve">За целта </w:t>
      </w:r>
      <w:r w:rsidR="006918AF">
        <w:rPr>
          <w:rFonts w:cs="Times New Roman"/>
        </w:rPr>
        <w:t xml:space="preserve">на настоящата работа </w:t>
      </w:r>
      <w:r w:rsidR="00856703">
        <w:rPr>
          <w:rFonts w:cs="Times New Roman"/>
        </w:rPr>
        <w:t xml:space="preserve">обхвата на всеки един </w:t>
      </w:r>
      <w:r w:rsidR="006918AF">
        <w:rPr>
          <w:rFonts w:cs="Times New Roman"/>
        </w:rPr>
        <w:t>елемент на състоянието е разделен</w:t>
      </w:r>
      <w:r w:rsidR="00856703">
        <w:rPr>
          <w:rFonts w:cs="Times New Roman"/>
        </w:rPr>
        <w:t xml:space="preserve"> на два интервала, обхващащи положителната и отрицателната част от дефиниционната </w:t>
      </w:r>
      <w:r w:rsidR="006918AF">
        <w:rPr>
          <w:rFonts w:cs="Times New Roman"/>
        </w:rPr>
        <w:t xml:space="preserve">му </w:t>
      </w:r>
      <w:r w:rsidR="00856703">
        <w:rPr>
          <w:rFonts w:cs="Times New Roman"/>
        </w:rPr>
        <w:t xml:space="preserve">област. </w:t>
      </w:r>
      <w:r w:rsidR="00CB1FAB">
        <w:rPr>
          <w:rFonts w:cs="Times New Roman"/>
        </w:rPr>
        <w:t>Въведено е</w:t>
      </w:r>
      <w:r w:rsidR="00856703">
        <w:rPr>
          <w:rFonts w:cs="Times New Roman"/>
        </w:rPr>
        <w:t xml:space="preserve"> и подходящо скалиране, така че изходящите стойности да са във фиксиран интервал.</w:t>
      </w:r>
      <w:r w:rsidR="00862A47">
        <w:rPr>
          <w:rFonts w:cs="Times New Roman"/>
        </w:rPr>
        <w:t xml:space="preserve"> С код на </w:t>
      </w:r>
      <w:r w:rsidR="00862A47">
        <w:rPr>
          <w:rFonts w:cs="Times New Roman"/>
          <w:lang w:val="en-US"/>
        </w:rPr>
        <w:t>Python</w:t>
      </w:r>
      <w:r w:rsidR="00862A47" w:rsidRPr="00862A47">
        <w:rPr>
          <w:rFonts w:cs="Times New Roman"/>
        </w:rPr>
        <w:t xml:space="preserve"> </w:t>
      </w:r>
      <w:r w:rsidR="00862A47">
        <w:rPr>
          <w:rFonts w:cs="Times New Roman"/>
        </w:rPr>
        <w:t xml:space="preserve">това става лесно с помощта на </w:t>
      </w:r>
      <w:r w:rsidR="00862A47">
        <w:rPr>
          <w:rFonts w:cs="Times New Roman"/>
          <w:lang w:val="en-US"/>
        </w:rPr>
        <w:t>MinMaxScaler</w:t>
      </w:r>
      <w:r w:rsidR="00D85EF2">
        <w:rPr>
          <w:rFonts w:cs="Times New Roman"/>
        </w:rPr>
        <w:t xml:space="preserve"> </w:t>
      </w:r>
      <w:r w:rsidR="00D85EF2" w:rsidRPr="00D85EF2">
        <w:rPr>
          <w:rFonts w:cs="Times New Roman"/>
        </w:rPr>
        <w:t>(</w:t>
      </w:r>
      <w:r w:rsidR="00D85EF2">
        <w:rPr>
          <w:rFonts w:cs="Times New Roman"/>
        </w:rPr>
        <w:t xml:space="preserve">от пакета </w:t>
      </w:r>
      <w:r w:rsidR="00D85EF2" w:rsidRPr="00D85EF2">
        <w:rPr>
          <w:rFonts w:cs="Times New Roman"/>
        </w:rPr>
        <w:t>scikit-learn)</w:t>
      </w:r>
      <w:r w:rsidR="00862A47" w:rsidRPr="00862A47">
        <w:rPr>
          <w:rFonts w:cs="Times New Roman"/>
        </w:rPr>
        <w:t xml:space="preserve"> </w:t>
      </w:r>
      <w:r w:rsidR="00862A47">
        <w:rPr>
          <w:rFonts w:cs="Times New Roman"/>
        </w:rPr>
        <w:t xml:space="preserve">и функция, разделяща </w:t>
      </w:r>
      <w:r w:rsidR="00151EB5">
        <w:rPr>
          <w:rFonts w:cs="Times New Roman"/>
        </w:rPr>
        <w:t>всяка стойност</w:t>
      </w:r>
      <w:r w:rsidR="00862A47">
        <w:rPr>
          <w:rFonts w:cs="Times New Roman"/>
        </w:rPr>
        <w:t xml:space="preserve"> на два </w:t>
      </w:r>
      <w:r w:rsidR="00151EB5">
        <w:rPr>
          <w:rFonts w:cs="Times New Roman"/>
        </w:rPr>
        <w:t>елемента</w:t>
      </w:r>
      <w:r w:rsidR="00862A47">
        <w:rPr>
          <w:rFonts w:cs="Times New Roman"/>
        </w:rPr>
        <w:t xml:space="preserve">. Когато позицията на количката е отрицателна стойност, то тя бива разделена на две стойности </w:t>
      </w:r>
      <w:r w:rsidR="00862A47" w:rsidRPr="00862A47">
        <w:rPr>
          <w:rFonts w:cs="Times New Roman"/>
        </w:rPr>
        <w:t xml:space="preserve">(0, </w:t>
      </w:r>
      <w:r w:rsidR="00862A47">
        <w:rPr>
          <w:rFonts w:cs="Times New Roman"/>
          <w:lang w:val="en-US"/>
        </w:rPr>
        <w:t>abs</w:t>
      </w:r>
      <w:r w:rsidR="00862A47" w:rsidRPr="00862A47">
        <w:rPr>
          <w:rFonts w:cs="Times New Roman"/>
        </w:rPr>
        <w:t>(</w:t>
      </w:r>
      <w:r w:rsidR="00862A47">
        <w:rPr>
          <w:rFonts w:cs="Times New Roman"/>
          <w:lang w:val="en-US"/>
        </w:rPr>
        <w:t>s</w:t>
      </w:r>
      <w:r w:rsidR="00862A47" w:rsidRPr="00862A47">
        <w:rPr>
          <w:rFonts w:cs="Times New Roman"/>
        </w:rPr>
        <w:t xml:space="preserve">(0))). </w:t>
      </w:r>
      <w:r w:rsidR="00862A47">
        <w:rPr>
          <w:rFonts w:cs="Times New Roman"/>
        </w:rPr>
        <w:t>За целта използваме следната функция, дадена в таблица.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62A47" w14:paraId="4C073853" w14:textId="77777777" w:rsidTr="00862A47">
        <w:tc>
          <w:tcPr>
            <w:tcW w:w="9016" w:type="dxa"/>
          </w:tcPr>
          <w:p w14:paraId="7EF15F62" w14:textId="77777777" w:rsidR="00862A47" w:rsidRPr="00862A47" w:rsidRDefault="00862A47" w:rsidP="00547126">
            <w:pPr>
              <w:pStyle w:val="code"/>
            </w:pPr>
            <w:r w:rsidRPr="00862A47">
              <w:t xml:space="preserve">def </w:t>
            </w:r>
            <w:proofErr w:type="spellStart"/>
            <w:r w:rsidRPr="00862A47">
              <w:t>transform_state</w:t>
            </w:r>
            <w:proofErr w:type="spellEnd"/>
            <w:r w:rsidRPr="00862A47">
              <w:t>(s):</w:t>
            </w:r>
          </w:p>
          <w:p w14:paraId="0CE52459" w14:textId="77777777" w:rsidR="00862A47" w:rsidRPr="00862A47" w:rsidRDefault="00862A47" w:rsidP="00547126">
            <w:pPr>
              <w:pStyle w:val="code"/>
            </w:pPr>
            <w:r w:rsidRPr="00862A47">
              <w:t xml:space="preserve">    transformed = </w:t>
            </w:r>
            <w:proofErr w:type="spellStart"/>
            <w:r w:rsidRPr="00862A47">
              <w:t>np.array</w:t>
            </w:r>
            <w:proofErr w:type="spellEnd"/>
            <w:r w:rsidRPr="00862A47">
              <w:t>([</w:t>
            </w:r>
          </w:p>
          <w:p w14:paraId="4DB0139E" w14:textId="77777777" w:rsidR="00862A47" w:rsidRPr="00862A47" w:rsidRDefault="00862A47" w:rsidP="00547126">
            <w:pPr>
              <w:pStyle w:val="code"/>
            </w:pPr>
            <w:r w:rsidRPr="00862A47">
              <w:t xml:space="preserve">        abs(s[0]) if s[0] &gt; 0 else 0,</w:t>
            </w:r>
          </w:p>
          <w:p w14:paraId="76ED7175" w14:textId="77777777" w:rsidR="00862A47" w:rsidRPr="00862A47" w:rsidRDefault="00862A47" w:rsidP="00547126">
            <w:pPr>
              <w:pStyle w:val="code"/>
            </w:pPr>
            <w:r w:rsidRPr="00862A47">
              <w:t xml:space="preserve">        abs(s[0]) if s[0] &lt; 0 else 0,</w:t>
            </w:r>
          </w:p>
          <w:p w14:paraId="0E268646" w14:textId="77777777" w:rsidR="00862A47" w:rsidRPr="00862A47" w:rsidRDefault="00862A47" w:rsidP="00547126">
            <w:pPr>
              <w:pStyle w:val="code"/>
            </w:pPr>
            <w:r w:rsidRPr="00862A47">
              <w:t xml:space="preserve">        abs(s[1]) if s[1] &gt; 0 else 0,</w:t>
            </w:r>
          </w:p>
          <w:p w14:paraId="76F9ED24" w14:textId="77777777" w:rsidR="00862A47" w:rsidRPr="00862A47" w:rsidRDefault="00862A47" w:rsidP="00547126">
            <w:pPr>
              <w:pStyle w:val="code"/>
            </w:pPr>
            <w:r w:rsidRPr="00862A47">
              <w:t xml:space="preserve">        abs(s[1]) if s[1] &lt; 0 else 0,</w:t>
            </w:r>
          </w:p>
          <w:p w14:paraId="6D0B6361" w14:textId="77777777" w:rsidR="00862A47" w:rsidRPr="00862A47" w:rsidRDefault="00862A47" w:rsidP="00547126">
            <w:pPr>
              <w:pStyle w:val="code"/>
            </w:pPr>
            <w:r w:rsidRPr="00862A47">
              <w:t xml:space="preserve">        abs(s[2]) if s[2] &gt; 0 else 0,</w:t>
            </w:r>
          </w:p>
          <w:p w14:paraId="68F07041" w14:textId="77777777" w:rsidR="00862A47" w:rsidRPr="00862A47" w:rsidRDefault="00862A47" w:rsidP="00547126">
            <w:pPr>
              <w:pStyle w:val="code"/>
            </w:pPr>
            <w:r w:rsidRPr="00862A47">
              <w:t xml:space="preserve">        abs(s[2]) if s[2] &lt; 0 else 0,</w:t>
            </w:r>
          </w:p>
          <w:p w14:paraId="6B0F5CBB" w14:textId="77777777" w:rsidR="00862A47" w:rsidRPr="00862A47" w:rsidRDefault="00862A47" w:rsidP="00547126">
            <w:pPr>
              <w:pStyle w:val="code"/>
            </w:pPr>
            <w:r w:rsidRPr="00862A47">
              <w:t xml:space="preserve">        abs(s[3]) if s[3] &gt; 0 else 0,</w:t>
            </w:r>
          </w:p>
          <w:p w14:paraId="47655A15" w14:textId="77777777" w:rsidR="00862A47" w:rsidRPr="00862A47" w:rsidRDefault="00862A47" w:rsidP="00547126">
            <w:pPr>
              <w:pStyle w:val="code"/>
            </w:pPr>
            <w:r w:rsidRPr="00862A47">
              <w:t xml:space="preserve">        abs(s[3]) if s[3] &lt; 0 else 0])</w:t>
            </w:r>
          </w:p>
          <w:p w14:paraId="21E43D0F" w14:textId="5A96FA31" w:rsidR="00862A47" w:rsidRPr="00862A47" w:rsidRDefault="00862A47" w:rsidP="00547126">
            <w:pPr>
              <w:pStyle w:val="code"/>
            </w:pPr>
            <w:r w:rsidRPr="00862A47">
              <w:t xml:space="preserve">    return transformed</w:t>
            </w:r>
          </w:p>
        </w:tc>
      </w:tr>
    </w:tbl>
    <w:p w14:paraId="77CAFD38" w14:textId="3B7CA5BC" w:rsidR="00AF35CF" w:rsidRPr="00505BF7" w:rsidRDefault="00AF35CF" w:rsidP="00AF35CF">
      <w:pPr>
        <w:pStyle w:val="Quote"/>
      </w:pPr>
      <w:r>
        <w:t xml:space="preserve">Таблица </w:t>
      </w:r>
      <w:r w:rsidR="000F3CE7">
        <w:t>6.2.1.4</w:t>
      </w:r>
      <w:r>
        <w:t xml:space="preserve"> Преобразуване на входните параметри и преминаване от пространство с размерност 4 към пространство от размерност 8 </w:t>
      </w:r>
    </w:p>
    <w:p w14:paraId="408B2A4A" w14:textId="0A7FC1C1" w:rsidR="00862A47" w:rsidRDefault="00AF35CF" w:rsidP="00A0704F">
      <w:pPr>
        <w:rPr>
          <w:rFonts w:cs="Times New Roman"/>
        </w:rPr>
      </w:pPr>
      <w:r>
        <w:rPr>
          <w:rFonts w:cs="Times New Roman"/>
        </w:rPr>
        <w:t>Разбира се, вероятно има и по кратък начин да се направи подобно преобразуване, но за нагледност и простота, кода е оставен по този начин. След т</w:t>
      </w:r>
      <w:r w:rsidR="00D85EF2">
        <w:rPr>
          <w:rFonts w:cs="Times New Roman"/>
        </w:rPr>
        <w:t xml:space="preserve">акова </w:t>
      </w:r>
      <w:r>
        <w:rPr>
          <w:rFonts w:cs="Times New Roman"/>
        </w:rPr>
        <w:t>преминаване към размерност 8 на входните параметри</w:t>
      </w:r>
      <w:r w:rsidR="00151EB5">
        <w:rPr>
          <w:rFonts w:cs="Times New Roman"/>
        </w:rPr>
        <w:t xml:space="preserve"> се извършва</w:t>
      </w:r>
      <w:r>
        <w:rPr>
          <w:rFonts w:cs="Times New Roman"/>
        </w:rPr>
        <w:t xml:space="preserve"> скалиране.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F35CF" w14:paraId="20509774" w14:textId="77777777" w:rsidTr="00AF35CF">
        <w:tc>
          <w:tcPr>
            <w:tcW w:w="9016" w:type="dxa"/>
          </w:tcPr>
          <w:p w14:paraId="56925ECC" w14:textId="77777777" w:rsidR="00AF35CF" w:rsidRPr="00AF35CF" w:rsidRDefault="00AF35CF" w:rsidP="00547126">
            <w:pPr>
              <w:pStyle w:val="code"/>
            </w:pPr>
            <w:r w:rsidRPr="00AF35CF">
              <w:lastRenderedPageBreak/>
              <w:t xml:space="preserve">scaler = </w:t>
            </w:r>
            <w:proofErr w:type="spellStart"/>
            <w:r w:rsidRPr="00AF35CF">
              <w:t>scp.MinMaxScaler</w:t>
            </w:r>
            <w:proofErr w:type="spellEnd"/>
            <w:r w:rsidRPr="00AF35CF">
              <w:t>(</w:t>
            </w:r>
            <w:proofErr w:type="spellStart"/>
            <w:r w:rsidRPr="00AF35CF">
              <w:t>feature_range</w:t>
            </w:r>
            <w:proofErr w:type="spellEnd"/>
            <w:r w:rsidRPr="00AF35CF">
              <w:t>=(0.01, 1), copy=True, clip=True)</w:t>
            </w:r>
          </w:p>
          <w:p w14:paraId="292E3093" w14:textId="77777777" w:rsidR="00AF35CF" w:rsidRDefault="00AF35CF" w:rsidP="00547126">
            <w:pPr>
              <w:pStyle w:val="code"/>
            </w:pPr>
            <w:proofErr w:type="spellStart"/>
            <w:r w:rsidRPr="00AF35CF">
              <w:t>scaler.fit</w:t>
            </w:r>
            <w:proofErr w:type="spellEnd"/>
            <w:r w:rsidRPr="00AF35CF">
              <w:t>([[0, 0, 0, 0, 0, 0, 0, 0], [+1.5, +1.5, +1.5, +1.5, +0.13, +0.13, +2.1, +2.1]])</w:t>
            </w:r>
          </w:p>
          <w:p w14:paraId="429B72E0" w14:textId="77777777" w:rsidR="00AF35CF" w:rsidRDefault="00AF35CF" w:rsidP="00547126">
            <w:pPr>
              <w:pStyle w:val="code"/>
            </w:pPr>
            <w:r>
              <w:t>...</w:t>
            </w:r>
          </w:p>
          <w:p w14:paraId="7ABC2E7E" w14:textId="28646C9A" w:rsidR="00AF35CF" w:rsidRPr="00AF35CF" w:rsidRDefault="00AF35CF" w:rsidP="00547126">
            <w:pPr>
              <w:pStyle w:val="code"/>
            </w:pPr>
            <w:proofErr w:type="spellStart"/>
            <w:r w:rsidRPr="00AF35CF">
              <w:t>new_transformed_state_scaled</w:t>
            </w:r>
            <w:proofErr w:type="spellEnd"/>
            <w:r w:rsidRPr="00AF35CF">
              <w:t xml:space="preserve"> = </w:t>
            </w:r>
            <w:proofErr w:type="spellStart"/>
            <w:r w:rsidRPr="00AF35CF">
              <w:t>scaler.transform</w:t>
            </w:r>
            <w:proofErr w:type="spellEnd"/>
            <w:r w:rsidRPr="00AF35CF">
              <w:t>(</w:t>
            </w:r>
            <w:proofErr w:type="spellStart"/>
            <w:r w:rsidRPr="00AF35CF">
              <w:t>new_transformed_state.reshape</w:t>
            </w:r>
            <w:proofErr w:type="spellEnd"/>
            <w:r w:rsidRPr="00AF35CF">
              <w:t>(1, -1)).reshape(-1)</w:t>
            </w:r>
          </w:p>
        </w:tc>
      </w:tr>
    </w:tbl>
    <w:p w14:paraId="10E843C5" w14:textId="3DF20D4F" w:rsidR="00AF35CF" w:rsidRPr="00505BF7" w:rsidRDefault="00AF35CF" w:rsidP="00AF35CF">
      <w:pPr>
        <w:pStyle w:val="Quote"/>
      </w:pPr>
      <w:r>
        <w:t xml:space="preserve">Таблица </w:t>
      </w:r>
      <w:r w:rsidR="000F3CE7">
        <w:t>6.2.1.5</w:t>
      </w:r>
      <w:r>
        <w:t xml:space="preserve"> Преобразуване на входните параметри към интервал с фиксирана стойност </w:t>
      </w:r>
      <w:r w:rsidRPr="00AF35CF">
        <w:t>[0.01;1]</w:t>
      </w:r>
      <w:r>
        <w:t xml:space="preserve"> </w:t>
      </w:r>
    </w:p>
    <w:p w14:paraId="66F8356A" w14:textId="0B399F2E" w:rsidR="00AF35CF" w:rsidRDefault="00AF35CF" w:rsidP="00A0704F">
      <w:pPr>
        <w:rPr>
          <w:rFonts w:cs="Times New Roman"/>
        </w:rPr>
      </w:pPr>
      <w:r>
        <w:rPr>
          <w:rFonts w:cs="Times New Roman"/>
        </w:rPr>
        <w:t xml:space="preserve">Скалирането </w:t>
      </w:r>
      <w:r w:rsidR="007733CD">
        <w:rPr>
          <w:rFonts w:cs="Times New Roman"/>
        </w:rPr>
        <w:t>е с фиксиран интервал на изходящите стойности от 0.01 до 1. Входните минимални и ма</w:t>
      </w:r>
      <w:r w:rsidR="00151EB5">
        <w:rPr>
          <w:rFonts w:cs="Times New Roman"/>
        </w:rPr>
        <w:t>к</w:t>
      </w:r>
      <w:r w:rsidR="007733CD">
        <w:rPr>
          <w:rFonts w:cs="Times New Roman"/>
        </w:rPr>
        <w:t xml:space="preserve">симални стойности са </w:t>
      </w:r>
      <w:r w:rsidR="009824DD">
        <w:rPr>
          <w:rFonts w:cs="Times New Roman"/>
        </w:rPr>
        <w:t>зададени с фиксирани стойности и са получени на базата на експерименти по емпиричен начин. Така например</w:t>
      </w:r>
      <w:r w:rsidR="00151EB5">
        <w:rPr>
          <w:rFonts w:cs="Times New Roman"/>
        </w:rPr>
        <w:t xml:space="preserve"> няма значение</w:t>
      </w:r>
      <w:r w:rsidR="009824DD">
        <w:rPr>
          <w:rFonts w:cs="Times New Roman"/>
        </w:rPr>
        <w:t xml:space="preserve"> </w:t>
      </w:r>
      <w:r w:rsidR="00151EB5">
        <w:rPr>
          <w:rFonts w:cs="Times New Roman"/>
        </w:rPr>
        <w:t xml:space="preserve">дали </w:t>
      </w:r>
      <w:r w:rsidR="009824DD">
        <w:rPr>
          <w:rFonts w:cs="Times New Roman"/>
        </w:rPr>
        <w:t>скоростта на количката е по-голяма от 1.5 или по-малка от -1.5. Допълнително изходящите стойности се преобразуват през експоненциална фун</w:t>
      </w:r>
      <w:r w:rsidR="00151EB5">
        <w:rPr>
          <w:rFonts w:cs="Times New Roman"/>
        </w:rPr>
        <w:t>кц</w:t>
      </w:r>
      <w:r w:rsidR="009824DD">
        <w:rPr>
          <w:rFonts w:cs="Times New Roman"/>
        </w:rPr>
        <w:t>ия</w:t>
      </w:r>
      <w:r w:rsidR="00A90A7D">
        <w:rPr>
          <w:rFonts w:cs="Times New Roman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y</m:t>
            </m:r>
            <m:r>
              <w:rPr>
                <w:rFonts w:ascii="Cambria Math" w:hAnsi="Cambria Math" w:cs="Times New Roman"/>
              </w:rPr>
              <m:t>(</m:t>
            </m:r>
            <m:r>
              <w:rPr>
                <w:rFonts w:ascii="Cambria Math" w:hAnsi="Cambria Math" w:cs="Times New Roman"/>
                <w:lang w:val="en-US"/>
              </w:rPr>
              <m:t>x</m:t>
            </m:r>
            <m:r>
              <w:rPr>
                <w:rFonts w:ascii="Cambria Math" w:hAnsi="Cambria Math" w:cs="Times New Roman"/>
              </w:rPr>
              <m:t>)=100.(</m:t>
            </m:r>
            <m:r>
              <w:rPr>
                <w:rFonts w:ascii="Cambria Math" w:hAnsi="Cambria Math" w:cs="Times New Roman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</w:rPr>
              <m:t>x</m:t>
            </m:r>
          </m:sup>
        </m:sSup>
        <m:r>
          <w:rPr>
            <w:rFonts w:ascii="Cambria Math" w:hAnsi="Cambria Math" w:cs="Times New Roman"/>
          </w:rPr>
          <m:t>-1)</m:t>
        </m:r>
      </m:oMath>
      <w:r w:rsidR="009824DD">
        <w:rPr>
          <w:rFonts w:cs="Times New Roman"/>
        </w:rPr>
        <w:t xml:space="preserve">, като идеята е </w:t>
      </w:r>
      <w:r w:rsidR="00A90A7D">
        <w:rPr>
          <w:rFonts w:cs="Times New Roman"/>
        </w:rPr>
        <w:t>по-ниските стойности да влияят по-слабо и отивайки към по-високи стойности, влиянието да се засилва. Факторът 100 е подбран емпирично.</w:t>
      </w:r>
    </w:p>
    <w:p w14:paraId="0A4650EE" w14:textId="585B8DF0" w:rsidR="00A90A7D" w:rsidRDefault="00A90A7D" w:rsidP="00A90A7D">
      <w:pPr>
        <w:keepNext/>
        <w:jc w:val="center"/>
        <w:rPr>
          <w:rFonts w:cs="Times New Roman"/>
        </w:rPr>
      </w:pPr>
      <w:r w:rsidRPr="00A90A7D">
        <w:rPr>
          <w:rFonts w:cs="Times New Roman"/>
          <w:noProof/>
          <w:lang w:val="en-GB" w:eastAsia="en-GB"/>
        </w:rPr>
        <w:drawing>
          <wp:inline distT="0" distB="0" distL="0" distR="0" wp14:anchorId="4B6117E3" wp14:editId="318BA5C1">
            <wp:extent cx="1963615" cy="1280330"/>
            <wp:effectExtent l="0" t="0" r="0" b="0"/>
            <wp:docPr id="28230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023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79362" cy="129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DDDF" w14:textId="434A56A1" w:rsidR="00A90A7D" w:rsidRDefault="000F3CE7" w:rsidP="00A90A7D">
      <w:pPr>
        <w:pStyle w:val="Quote"/>
      </w:pPr>
      <w:r>
        <w:t>Фиг.</w:t>
      </w:r>
      <w:r w:rsidR="00A90A7D">
        <w:t xml:space="preserve"> </w:t>
      </w:r>
      <w:r>
        <w:t>6.2.1.2</w:t>
      </w:r>
      <w:r w:rsidR="00A90A7D">
        <w:t xml:space="preserve"> Допълнително експоненциално преобразуване на входа</w:t>
      </w:r>
    </w:p>
    <w:p w14:paraId="1A070CBA" w14:textId="244369DC" w:rsidR="00A90A7D" w:rsidRDefault="00151EB5" w:rsidP="00A90A7D">
      <w:r>
        <w:t>Таблицата показва</w:t>
      </w:r>
      <w:r w:rsidR="00A90A7D">
        <w:t xml:space="preserve"> примерни </w:t>
      </w:r>
      <w:r>
        <w:t xml:space="preserve">стойности на състоянието на средата </w:t>
      </w:r>
      <w:r w:rsidR="00A90A7D">
        <w:t xml:space="preserve"> и техния еквивалент подаван като </w:t>
      </w:r>
      <w:r>
        <w:t xml:space="preserve">входни </w:t>
      </w:r>
      <w:r w:rsidR="00A90A7D">
        <w:t>токове към мрежата.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91"/>
        <w:gridCol w:w="2597"/>
        <w:gridCol w:w="2328"/>
        <w:gridCol w:w="2500"/>
      </w:tblGrid>
      <w:tr w:rsidR="00362DFC" w14:paraId="48D7EB4E" w14:textId="11DF6126" w:rsidTr="00A75674">
        <w:tc>
          <w:tcPr>
            <w:tcW w:w="1591" w:type="dxa"/>
          </w:tcPr>
          <w:p w14:paraId="2EFB4F2A" w14:textId="1FE62579" w:rsidR="00362DFC" w:rsidRPr="00362DFC" w:rsidRDefault="00362DFC" w:rsidP="00A90A7D">
            <w:r>
              <w:t>Вход от средата</w:t>
            </w:r>
            <w:r>
              <w:rPr>
                <w:lang w:val="en-US"/>
              </w:rPr>
              <w:t xml:space="preserve">, </w:t>
            </w:r>
            <w:r>
              <w:t>размерност 4</w:t>
            </w:r>
          </w:p>
        </w:tc>
        <w:tc>
          <w:tcPr>
            <w:tcW w:w="2597" w:type="dxa"/>
          </w:tcPr>
          <w:p w14:paraId="7A18C7D6" w14:textId="29A0056E" w:rsidR="00362DFC" w:rsidRDefault="00362DFC" w:rsidP="00A90A7D">
            <w:r>
              <w:t>Трансформация към размерност 8</w:t>
            </w:r>
          </w:p>
        </w:tc>
        <w:tc>
          <w:tcPr>
            <w:tcW w:w="2328" w:type="dxa"/>
          </w:tcPr>
          <w:p w14:paraId="23B744D2" w14:textId="3265B551" w:rsidR="00362DFC" w:rsidRDefault="00362DFC" w:rsidP="00A90A7D">
            <w:r>
              <w:t>Трансформация със скалиране</w:t>
            </w:r>
          </w:p>
        </w:tc>
        <w:tc>
          <w:tcPr>
            <w:tcW w:w="2500" w:type="dxa"/>
          </w:tcPr>
          <w:p w14:paraId="419EB4DD" w14:textId="393F9820" w:rsidR="00362DFC" w:rsidRPr="00520FD4" w:rsidRDefault="00362DFC" w:rsidP="00A90A7D">
            <w:r>
              <w:t xml:space="preserve">Трансформация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100.(</m:t>
                  </m:r>
                  <m:r>
                    <w:rPr>
                      <w:rFonts w:ascii="Cambria Math" w:hAnsi="Cambria Math" w:cs="Times New Roman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x</m:t>
                  </m:r>
                </m:sup>
              </m:sSup>
              <m:r>
                <w:rPr>
                  <w:rFonts w:ascii="Cambria Math" w:hAnsi="Cambria Math" w:cs="Times New Roman"/>
                </w:rPr>
                <m:t>-1)</m:t>
              </m:r>
            </m:oMath>
            <w:r w:rsidR="00520FD4">
              <w:rPr>
                <w:rFonts w:eastAsiaTheme="minorEastAsia"/>
              </w:rPr>
              <w:t xml:space="preserve"> </w:t>
            </w:r>
            <w:r w:rsidR="00520FD4" w:rsidRPr="00520FD4">
              <w:rPr>
                <w:rFonts w:eastAsiaTheme="minorEastAsia"/>
              </w:rPr>
              <w:t>[</w:t>
            </w:r>
            <w:r w:rsidR="00520FD4">
              <w:rPr>
                <w:rFonts w:eastAsiaTheme="minorEastAsia"/>
                <w:lang w:val="en-US"/>
              </w:rPr>
              <w:t>pA</w:t>
            </w:r>
            <w:r w:rsidR="00520FD4" w:rsidRPr="00520FD4">
              <w:rPr>
                <w:rFonts w:eastAsiaTheme="minorEastAsia"/>
              </w:rPr>
              <w:t>]</w:t>
            </w:r>
          </w:p>
        </w:tc>
      </w:tr>
      <w:tr w:rsidR="00362DFC" w14:paraId="2ADB688A" w14:textId="008D55C2" w:rsidTr="00A75674">
        <w:tc>
          <w:tcPr>
            <w:tcW w:w="1591" w:type="dxa"/>
          </w:tcPr>
          <w:p w14:paraId="21EF7227" w14:textId="77777777" w:rsidR="00362DFC" w:rsidRDefault="00362DFC" w:rsidP="00547126">
            <w:pPr>
              <w:pStyle w:val="code"/>
            </w:pPr>
            <w:r w:rsidRPr="00362DFC">
              <w:lastRenderedPageBreak/>
              <w:t>[0.033</w:t>
            </w:r>
            <w:r>
              <w:t>,</w:t>
            </w:r>
          </w:p>
          <w:p w14:paraId="0751F577" w14:textId="77777777" w:rsidR="00362DFC" w:rsidRDefault="00362DFC" w:rsidP="00547126">
            <w:pPr>
              <w:pStyle w:val="code"/>
            </w:pPr>
            <w:r w:rsidRPr="00362DFC">
              <w:t>0.016</w:t>
            </w:r>
            <w:r>
              <w:t>,</w:t>
            </w:r>
          </w:p>
          <w:p w14:paraId="3902B49D" w14:textId="77777777" w:rsidR="00362DFC" w:rsidRDefault="00362DFC" w:rsidP="00547126">
            <w:pPr>
              <w:pStyle w:val="code"/>
            </w:pPr>
            <w:r w:rsidRPr="00362DFC">
              <w:t>0.048</w:t>
            </w:r>
            <w:r>
              <w:t>,</w:t>
            </w:r>
          </w:p>
          <w:p w14:paraId="1E6ADFF6" w14:textId="37D7AFF8" w:rsidR="00362DFC" w:rsidRDefault="00362DFC" w:rsidP="00547126">
            <w:pPr>
              <w:pStyle w:val="code"/>
            </w:pPr>
            <w:r w:rsidRPr="00362DFC">
              <w:t>0.003]</w:t>
            </w:r>
          </w:p>
        </w:tc>
        <w:tc>
          <w:tcPr>
            <w:tcW w:w="2597" w:type="dxa"/>
          </w:tcPr>
          <w:p w14:paraId="314713C7" w14:textId="77777777" w:rsidR="00362DFC" w:rsidRDefault="00362DFC" w:rsidP="00547126">
            <w:pPr>
              <w:pStyle w:val="code"/>
            </w:pPr>
            <w:r w:rsidRPr="00362DFC">
              <w:t>[0.033</w:t>
            </w:r>
            <w:r>
              <w:t>,</w:t>
            </w:r>
            <w:r w:rsidRPr="00362DFC">
              <w:t xml:space="preserve"> 0.</w:t>
            </w:r>
            <w:r>
              <w:t>0,</w:t>
            </w:r>
          </w:p>
          <w:p w14:paraId="2306D285" w14:textId="77777777" w:rsidR="00362DFC" w:rsidRDefault="00362DFC" w:rsidP="00547126">
            <w:pPr>
              <w:pStyle w:val="code"/>
            </w:pPr>
            <w:r w:rsidRPr="00362DFC">
              <w:t>0.016</w:t>
            </w:r>
            <w:r>
              <w:t>,</w:t>
            </w:r>
            <w:r w:rsidRPr="00362DFC">
              <w:t xml:space="preserve"> 0.</w:t>
            </w:r>
            <w:r>
              <w:t>0,</w:t>
            </w:r>
          </w:p>
          <w:p w14:paraId="626DCA1C" w14:textId="77777777" w:rsidR="00362DFC" w:rsidRDefault="00362DFC" w:rsidP="00547126">
            <w:pPr>
              <w:pStyle w:val="code"/>
            </w:pPr>
            <w:r w:rsidRPr="00362DFC">
              <w:t>0.048</w:t>
            </w:r>
            <w:r>
              <w:t>,</w:t>
            </w:r>
            <w:r w:rsidRPr="00362DFC">
              <w:t xml:space="preserve"> 0.</w:t>
            </w:r>
            <w:r>
              <w:t>0,</w:t>
            </w:r>
          </w:p>
          <w:p w14:paraId="051EA4EE" w14:textId="77D5C84B" w:rsidR="00362DFC" w:rsidRDefault="00362DFC" w:rsidP="00547126">
            <w:pPr>
              <w:pStyle w:val="code"/>
            </w:pPr>
            <w:r w:rsidRPr="00362DFC">
              <w:t>0.003</w:t>
            </w:r>
            <w:r>
              <w:t>,</w:t>
            </w:r>
            <w:r w:rsidRPr="00362DFC">
              <w:t xml:space="preserve"> 0.</w:t>
            </w:r>
            <w:r>
              <w:rPr>
                <w:lang w:val="bg-BG"/>
              </w:rPr>
              <w:t>0</w:t>
            </w:r>
            <w:r w:rsidRPr="00362DFC">
              <w:t>]</w:t>
            </w:r>
          </w:p>
        </w:tc>
        <w:tc>
          <w:tcPr>
            <w:tcW w:w="2328" w:type="dxa"/>
          </w:tcPr>
          <w:p w14:paraId="7DBEF802" w14:textId="77777777" w:rsidR="00362DFC" w:rsidRDefault="00362DFC" w:rsidP="00547126">
            <w:pPr>
              <w:pStyle w:val="code"/>
            </w:pPr>
            <w:r w:rsidRPr="00362DFC">
              <w:t>[0.032</w:t>
            </w:r>
            <w:r>
              <w:t xml:space="preserve">, </w:t>
            </w:r>
            <w:r w:rsidRPr="00362DFC">
              <w:t>0.01</w:t>
            </w:r>
            <w:r>
              <w:t xml:space="preserve">, </w:t>
            </w:r>
          </w:p>
          <w:p w14:paraId="5450DF5A" w14:textId="3D9556FD" w:rsidR="00362DFC" w:rsidRDefault="00362DFC" w:rsidP="00547126">
            <w:pPr>
              <w:pStyle w:val="code"/>
            </w:pPr>
            <w:r w:rsidRPr="00362DFC">
              <w:t>0.021</w:t>
            </w:r>
            <w:r>
              <w:t>,</w:t>
            </w:r>
            <w:r w:rsidRPr="00362DFC">
              <w:t xml:space="preserve"> 0.01</w:t>
            </w:r>
            <w:r>
              <w:t>,</w:t>
            </w:r>
          </w:p>
          <w:p w14:paraId="7FD35C61" w14:textId="77777777" w:rsidR="00362DFC" w:rsidRDefault="00362DFC" w:rsidP="00547126">
            <w:pPr>
              <w:pStyle w:val="code"/>
            </w:pPr>
            <w:r w:rsidRPr="00362DFC">
              <w:t>0.375</w:t>
            </w:r>
            <w:r>
              <w:t>,</w:t>
            </w:r>
            <w:r w:rsidRPr="00362DFC">
              <w:t xml:space="preserve"> 0.01</w:t>
            </w:r>
            <w:r>
              <w:t>,</w:t>
            </w:r>
          </w:p>
          <w:p w14:paraId="03A9F9A9" w14:textId="480EEE28" w:rsidR="00362DFC" w:rsidRDefault="00362DFC" w:rsidP="00547126">
            <w:pPr>
              <w:pStyle w:val="code"/>
            </w:pPr>
            <w:r w:rsidRPr="00362DFC">
              <w:t>0.012</w:t>
            </w:r>
            <w:r>
              <w:t>,</w:t>
            </w:r>
            <w:r w:rsidRPr="00362DFC">
              <w:t xml:space="preserve"> 0.01]</w:t>
            </w:r>
          </w:p>
        </w:tc>
        <w:tc>
          <w:tcPr>
            <w:tcW w:w="2500" w:type="dxa"/>
          </w:tcPr>
          <w:p w14:paraId="56A5A29B" w14:textId="77777777" w:rsidR="00A75674" w:rsidRDefault="00362DFC" w:rsidP="00547126">
            <w:pPr>
              <w:pStyle w:val="code"/>
            </w:pPr>
            <w:r w:rsidRPr="00362DFC">
              <w:t>[3.214</w:t>
            </w:r>
            <w:r>
              <w:t xml:space="preserve">, </w:t>
            </w:r>
            <w:r w:rsidRPr="00362DFC">
              <w:t>1.005</w:t>
            </w:r>
            <w:r>
              <w:t>,</w:t>
            </w:r>
          </w:p>
          <w:p w14:paraId="0E31DC79" w14:textId="77777777" w:rsidR="00A75674" w:rsidRDefault="00362DFC" w:rsidP="00547126">
            <w:pPr>
              <w:pStyle w:val="code"/>
            </w:pPr>
            <w:r w:rsidRPr="00362DFC">
              <w:t>2.095</w:t>
            </w:r>
            <w:r>
              <w:t>,</w:t>
            </w:r>
            <w:r w:rsidRPr="00362DFC">
              <w:t xml:space="preserve"> 1.005</w:t>
            </w:r>
            <w:r>
              <w:t>,</w:t>
            </w:r>
          </w:p>
          <w:p w14:paraId="7E7E4F06" w14:textId="77777777" w:rsidR="00A75674" w:rsidRDefault="00362DFC" w:rsidP="00547126">
            <w:pPr>
              <w:pStyle w:val="code"/>
            </w:pPr>
            <w:r w:rsidRPr="00362DFC">
              <w:t>45.484</w:t>
            </w:r>
            <w:r>
              <w:t>,</w:t>
            </w:r>
            <w:r w:rsidRPr="00362DFC">
              <w:t xml:space="preserve"> 1.005</w:t>
            </w:r>
            <w:r>
              <w:t>,</w:t>
            </w:r>
          </w:p>
          <w:p w14:paraId="491FB44A" w14:textId="4EAA8E11" w:rsidR="00362DFC" w:rsidRPr="00362DFC" w:rsidRDefault="00362DFC" w:rsidP="00547126">
            <w:pPr>
              <w:pStyle w:val="code"/>
              <w:rPr>
                <w:lang w:val="en-US"/>
              </w:rPr>
            </w:pPr>
            <w:r w:rsidRPr="00362DFC">
              <w:t>1.163</w:t>
            </w:r>
            <w:r>
              <w:t xml:space="preserve">, </w:t>
            </w:r>
            <w:r w:rsidRPr="00362DFC">
              <w:t>1.005]</w:t>
            </w:r>
          </w:p>
        </w:tc>
      </w:tr>
      <w:tr w:rsidR="00362DFC" w14:paraId="11A21B8F" w14:textId="6054594B" w:rsidTr="00A75674">
        <w:tc>
          <w:tcPr>
            <w:tcW w:w="1591" w:type="dxa"/>
          </w:tcPr>
          <w:p w14:paraId="68BA6BC1" w14:textId="0C831771" w:rsidR="00362DFC" w:rsidRDefault="00362DFC" w:rsidP="00547126">
            <w:pPr>
              <w:pStyle w:val="code"/>
            </w:pPr>
            <w:r w:rsidRPr="00362DFC">
              <w:t>[0.117</w:t>
            </w:r>
            <w:r>
              <w:t>,</w:t>
            </w:r>
          </w:p>
          <w:p w14:paraId="209C2D91" w14:textId="77777777" w:rsidR="00362DFC" w:rsidRDefault="00362DFC" w:rsidP="00547126">
            <w:pPr>
              <w:pStyle w:val="code"/>
            </w:pPr>
            <w:r w:rsidRPr="00362DFC">
              <w:t>1.38</w:t>
            </w:r>
            <w:r>
              <w:t>,</w:t>
            </w:r>
          </w:p>
          <w:p w14:paraId="3A13DAAA" w14:textId="77777777" w:rsidR="00362DFC" w:rsidRDefault="00362DFC" w:rsidP="00547126">
            <w:pPr>
              <w:pStyle w:val="code"/>
            </w:pPr>
            <w:r w:rsidRPr="00362DFC">
              <w:t>-0.069</w:t>
            </w:r>
            <w:r>
              <w:t>,</w:t>
            </w:r>
          </w:p>
          <w:p w14:paraId="3E464D0D" w14:textId="26B86EE5" w:rsidR="00362DFC" w:rsidRDefault="00362DFC" w:rsidP="00547126">
            <w:pPr>
              <w:pStyle w:val="code"/>
            </w:pPr>
            <w:r w:rsidRPr="00362DFC">
              <w:t>-1.999]</w:t>
            </w:r>
          </w:p>
        </w:tc>
        <w:tc>
          <w:tcPr>
            <w:tcW w:w="2597" w:type="dxa"/>
          </w:tcPr>
          <w:p w14:paraId="0EFA1942" w14:textId="77777777" w:rsidR="00362DFC" w:rsidRDefault="00362DFC" w:rsidP="00547126">
            <w:pPr>
              <w:pStyle w:val="code"/>
            </w:pPr>
            <w:r w:rsidRPr="00362DFC">
              <w:t>[0.117</w:t>
            </w:r>
            <w:r>
              <w:t>,</w:t>
            </w:r>
            <w:r w:rsidRPr="00362DFC">
              <w:t xml:space="preserve"> 0.</w:t>
            </w:r>
            <w:r>
              <w:t>0,</w:t>
            </w:r>
          </w:p>
          <w:p w14:paraId="4D7ECD7B" w14:textId="77777777" w:rsidR="00362DFC" w:rsidRDefault="00362DFC" w:rsidP="00547126">
            <w:pPr>
              <w:pStyle w:val="code"/>
            </w:pPr>
            <w:r w:rsidRPr="00362DFC">
              <w:t>1.38</w:t>
            </w:r>
            <w:r>
              <w:t>,</w:t>
            </w:r>
            <w:r w:rsidRPr="00362DFC">
              <w:t xml:space="preserve"> 0.</w:t>
            </w:r>
            <w:r>
              <w:t>0,</w:t>
            </w:r>
          </w:p>
          <w:p w14:paraId="1F7C23B5" w14:textId="77777777" w:rsidR="00362DFC" w:rsidRDefault="00362DFC" w:rsidP="00547126">
            <w:pPr>
              <w:pStyle w:val="code"/>
            </w:pPr>
            <w:r w:rsidRPr="00362DFC">
              <w:t>0.</w:t>
            </w:r>
            <w:r>
              <w:t xml:space="preserve">0, </w:t>
            </w:r>
            <w:r w:rsidRPr="00362DFC">
              <w:t>0.069</w:t>
            </w:r>
            <w:r>
              <w:t>,</w:t>
            </w:r>
          </w:p>
          <w:p w14:paraId="2A06BA2D" w14:textId="78729D68" w:rsidR="00362DFC" w:rsidRDefault="00362DFC" w:rsidP="00547126">
            <w:pPr>
              <w:pStyle w:val="code"/>
            </w:pPr>
            <w:r w:rsidRPr="00362DFC">
              <w:t>0.</w:t>
            </w:r>
            <w:r>
              <w:t xml:space="preserve">0, </w:t>
            </w:r>
            <w:r w:rsidRPr="00362DFC">
              <w:t>1.999]</w:t>
            </w:r>
          </w:p>
        </w:tc>
        <w:tc>
          <w:tcPr>
            <w:tcW w:w="2328" w:type="dxa"/>
          </w:tcPr>
          <w:p w14:paraId="073F885D" w14:textId="77777777" w:rsidR="00362DFC" w:rsidRDefault="00362DFC" w:rsidP="00547126">
            <w:pPr>
              <w:pStyle w:val="code"/>
            </w:pPr>
            <w:r w:rsidRPr="00362DFC">
              <w:t>[0.087</w:t>
            </w:r>
            <w:r>
              <w:t>,</w:t>
            </w:r>
            <w:r w:rsidRPr="00362DFC">
              <w:t>0.01</w:t>
            </w:r>
            <w:r>
              <w:t>,</w:t>
            </w:r>
          </w:p>
          <w:p w14:paraId="58DECA14" w14:textId="77777777" w:rsidR="00362DFC" w:rsidRDefault="00362DFC" w:rsidP="00547126">
            <w:pPr>
              <w:pStyle w:val="code"/>
            </w:pPr>
            <w:r w:rsidRPr="00362DFC">
              <w:t>0.921</w:t>
            </w:r>
            <w:r>
              <w:t xml:space="preserve">, </w:t>
            </w:r>
            <w:r w:rsidRPr="00362DFC">
              <w:t>0.01</w:t>
            </w:r>
            <w:r>
              <w:t>,</w:t>
            </w:r>
          </w:p>
          <w:p w14:paraId="5947C83B" w14:textId="2C6A942A" w:rsidR="00362DFC" w:rsidRDefault="00362DFC" w:rsidP="00547126">
            <w:pPr>
              <w:pStyle w:val="code"/>
            </w:pPr>
            <w:r w:rsidRPr="00362DFC">
              <w:t>0.01</w:t>
            </w:r>
            <w:r>
              <w:t>,</w:t>
            </w:r>
            <w:r>
              <w:rPr>
                <w:lang w:val="bg-BG"/>
              </w:rPr>
              <w:t xml:space="preserve"> </w:t>
            </w:r>
            <w:r w:rsidRPr="00362DFC">
              <w:t>0.538</w:t>
            </w:r>
            <w:r>
              <w:t>,</w:t>
            </w:r>
          </w:p>
          <w:p w14:paraId="5F210AA4" w14:textId="31D96EC7" w:rsidR="00362DFC" w:rsidRDefault="00362DFC" w:rsidP="00547126">
            <w:pPr>
              <w:pStyle w:val="code"/>
            </w:pPr>
            <w:r w:rsidRPr="00362DFC">
              <w:t>0.01</w:t>
            </w:r>
            <w:r>
              <w:t xml:space="preserve">, </w:t>
            </w:r>
            <w:r w:rsidRPr="00362DFC">
              <w:t>0.952]</w:t>
            </w:r>
          </w:p>
        </w:tc>
        <w:tc>
          <w:tcPr>
            <w:tcW w:w="2500" w:type="dxa"/>
          </w:tcPr>
          <w:p w14:paraId="5B99DF54" w14:textId="77777777" w:rsidR="00A75674" w:rsidRDefault="00362DFC" w:rsidP="00547126">
            <w:pPr>
              <w:pStyle w:val="code"/>
            </w:pPr>
            <w:r w:rsidRPr="00362DFC">
              <w:t>[9.097</w:t>
            </w:r>
            <w:r>
              <w:t>,</w:t>
            </w:r>
            <w:r w:rsidRPr="00362DFC">
              <w:t xml:space="preserve"> 1.005</w:t>
            </w:r>
            <w:r>
              <w:t>,</w:t>
            </w:r>
          </w:p>
          <w:p w14:paraId="6A459E52" w14:textId="59865BC1" w:rsidR="00A75674" w:rsidRDefault="00362DFC" w:rsidP="00547126">
            <w:pPr>
              <w:pStyle w:val="code"/>
            </w:pPr>
            <w:r w:rsidRPr="00362DFC">
              <w:t>151.112</w:t>
            </w:r>
            <w:r>
              <w:t>,</w:t>
            </w:r>
            <w:r w:rsidRPr="00362DFC">
              <w:t xml:space="preserve"> 1.005</w:t>
            </w:r>
            <w:r>
              <w:t>,</w:t>
            </w:r>
          </w:p>
          <w:p w14:paraId="615F7CBE" w14:textId="77777777" w:rsidR="00A75674" w:rsidRDefault="00362DFC" w:rsidP="00547126">
            <w:pPr>
              <w:pStyle w:val="code"/>
            </w:pPr>
            <w:r w:rsidRPr="00362DFC">
              <w:t>1.005</w:t>
            </w:r>
            <w:r>
              <w:t>,</w:t>
            </w:r>
            <w:r w:rsidRPr="00362DFC">
              <w:t xml:space="preserve"> 71.209</w:t>
            </w:r>
            <w:r>
              <w:t>,</w:t>
            </w:r>
          </w:p>
          <w:p w14:paraId="1EF27275" w14:textId="27415EB7" w:rsidR="00362DFC" w:rsidRDefault="00362DFC" w:rsidP="00547126">
            <w:pPr>
              <w:pStyle w:val="code"/>
            </w:pPr>
            <w:r w:rsidRPr="00362DFC">
              <w:t>1.005</w:t>
            </w:r>
            <w:r>
              <w:t>,</w:t>
            </w:r>
            <w:r w:rsidRPr="00362DFC">
              <w:t xml:space="preserve"> 159.201]</w:t>
            </w:r>
          </w:p>
        </w:tc>
      </w:tr>
    </w:tbl>
    <w:p w14:paraId="42D7C9E8" w14:textId="260ED332" w:rsidR="00520FD4" w:rsidRPr="00505BF7" w:rsidRDefault="00A90A7D" w:rsidP="00520FD4">
      <w:pPr>
        <w:pStyle w:val="Quote"/>
      </w:pPr>
      <w:r>
        <w:t xml:space="preserve"> </w:t>
      </w:r>
      <w:r w:rsidR="00520FD4">
        <w:t xml:space="preserve">Таблица </w:t>
      </w:r>
      <w:r w:rsidR="000F3CE7">
        <w:t>6.2.1.6</w:t>
      </w:r>
      <w:r w:rsidR="00520FD4">
        <w:t xml:space="preserve"> Тристъпково преобразуване на входните параметри от средата </w:t>
      </w:r>
      <w:r w:rsidR="00520FD4">
        <w:rPr>
          <w:lang w:val="en-US"/>
        </w:rPr>
        <w:t>CartPole</w:t>
      </w:r>
      <w:r w:rsidR="00520FD4">
        <w:t xml:space="preserve"> във формат удобен за захранване на токови генератори </w:t>
      </w:r>
    </w:p>
    <w:p w14:paraId="4BEB04EB" w14:textId="331E4994" w:rsidR="00A90A7D" w:rsidRPr="006B4E93" w:rsidRDefault="006B4E93" w:rsidP="00A90A7D">
      <w:r>
        <w:t xml:space="preserve">Така скалиран тока става между 1.005 и 171.82 пико ампера. Допълнително може да се регулира приноса на всеки един токов генератор с теглото на връзката от </w:t>
      </w:r>
      <w:r>
        <w:rPr>
          <w:lang w:val="en-US"/>
        </w:rPr>
        <w:t>INPUT</w:t>
      </w:r>
      <w:r w:rsidRPr="006B4E93">
        <w:t xml:space="preserve"> </w:t>
      </w:r>
      <w:r>
        <w:t xml:space="preserve">към </w:t>
      </w:r>
      <w:r>
        <w:rPr>
          <w:lang w:val="en-US"/>
        </w:rPr>
        <w:t>STATE</w:t>
      </w:r>
      <w:r w:rsidRPr="006B4E93">
        <w:t xml:space="preserve">, </w:t>
      </w:r>
      <w:r>
        <w:t xml:space="preserve">която към момента е </w:t>
      </w:r>
      <w:r>
        <w:rPr>
          <w:lang w:val="en-US"/>
        </w:rPr>
        <w:t>w</w:t>
      </w:r>
      <w:r w:rsidRPr="006B4E93">
        <w:t>=20.</w:t>
      </w:r>
    </w:p>
    <w:p w14:paraId="67E0F9CE" w14:textId="14937E2B" w:rsidR="00D85EF2" w:rsidRDefault="00A0704F" w:rsidP="00A0704F">
      <w:r>
        <w:t xml:space="preserve">Тук е редно да </w:t>
      </w:r>
      <w:r w:rsidR="001B4308">
        <w:t xml:space="preserve">се </w:t>
      </w:r>
      <w:r>
        <w:t>спомен</w:t>
      </w:r>
      <w:r w:rsidR="001B4308">
        <w:t>е</w:t>
      </w:r>
      <w:r>
        <w:t xml:space="preserve">, че не бихме могли да се справим с отрицателна награда без съществено да </w:t>
      </w:r>
      <w:r w:rsidR="001B4308">
        <w:t xml:space="preserve">се </w:t>
      </w:r>
      <w:r>
        <w:t>промени постановката, тъй като обемният трансмитер на допамин работи на базата на генерирани спайкове, които винаги са положително число.</w:t>
      </w:r>
      <w:r w:rsidR="00D85EF2">
        <w:t xml:space="preserve"> </w:t>
      </w:r>
      <w:commentRangeStart w:id="138"/>
      <w:commentRangeEnd w:id="138"/>
      <w:r w:rsidR="001B4308">
        <w:rPr>
          <w:rStyle w:val="CommentReference"/>
        </w:rPr>
        <w:commentReference w:id="138"/>
      </w:r>
    </w:p>
    <w:p w14:paraId="636226AA" w14:textId="2D3DFF48" w:rsidR="00464A56" w:rsidRDefault="00B32436" w:rsidP="00A0704F">
      <w:r>
        <w:t xml:space="preserve">Фигурата по-долу показа симулация </w:t>
      </w:r>
      <w:r w:rsidR="000055C5">
        <w:t xml:space="preserve">със 100 епизода. Като резултат има получената награда за всеки епизод, </w:t>
      </w:r>
      <w:r>
        <w:t>която показва</w:t>
      </w:r>
      <w:r w:rsidR="000055C5">
        <w:t xml:space="preserve"> колко дълго </w:t>
      </w:r>
      <w:r>
        <w:t xml:space="preserve">е балансирано </w:t>
      </w:r>
      <w:r w:rsidR="00010673">
        <w:t>рамото</w:t>
      </w:r>
      <w:r>
        <w:t xml:space="preserve"> преди</w:t>
      </w:r>
      <w:r w:rsidR="000055C5">
        <w:t xml:space="preserve"> да падне.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8"/>
        <w:gridCol w:w="4458"/>
      </w:tblGrid>
      <w:tr w:rsidR="00D32EC5" w14:paraId="172432FB" w14:textId="77777777" w:rsidTr="00D32EC5">
        <w:tc>
          <w:tcPr>
            <w:tcW w:w="4563" w:type="dxa"/>
            <w:vAlign w:val="center"/>
          </w:tcPr>
          <w:p w14:paraId="69D078A7" w14:textId="77777777" w:rsidR="00D32EC5" w:rsidRDefault="00D32EC5" w:rsidP="00D32EC5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B8C7AE8" wp14:editId="37540447">
                  <wp:extent cx="2610240" cy="1957825"/>
                  <wp:effectExtent l="0" t="0" r="0" b="4445"/>
                  <wp:docPr id="144316411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164115" name="Picture 1443164115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454" cy="1972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BCCF5" w14:textId="71C94A91" w:rsidR="00D32EC5" w:rsidRDefault="00D32EC5" w:rsidP="00D32EC5">
            <w:pPr>
              <w:jc w:val="center"/>
            </w:pPr>
            <w:r>
              <w:t>(А)</w:t>
            </w:r>
          </w:p>
        </w:tc>
        <w:tc>
          <w:tcPr>
            <w:tcW w:w="4453" w:type="dxa"/>
            <w:vAlign w:val="center"/>
          </w:tcPr>
          <w:p w14:paraId="1638B39E" w14:textId="77777777" w:rsidR="00D32EC5" w:rsidRDefault="00D32EC5" w:rsidP="00D32EC5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D34E425" wp14:editId="2D8F886B">
                  <wp:extent cx="2730298" cy="1919654"/>
                  <wp:effectExtent l="0" t="0" r="0" b="4445"/>
                  <wp:docPr id="61159991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599919" name="Picture 611599919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660" cy="1941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82CDF6" w14:textId="523E8679" w:rsidR="00D32EC5" w:rsidRDefault="00D32EC5" w:rsidP="00D32EC5">
            <w:pPr>
              <w:jc w:val="center"/>
            </w:pPr>
            <w:r>
              <w:t>(Б)</w:t>
            </w:r>
          </w:p>
        </w:tc>
      </w:tr>
      <w:tr w:rsidR="00D32EC5" w14:paraId="41422C23" w14:textId="77777777" w:rsidTr="00D32EC5">
        <w:tc>
          <w:tcPr>
            <w:tcW w:w="4563" w:type="dxa"/>
            <w:vAlign w:val="center"/>
          </w:tcPr>
          <w:p w14:paraId="71748EFF" w14:textId="77777777" w:rsidR="00D32EC5" w:rsidRDefault="00D32EC5" w:rsidP="00D32EC5">
            <w:pPr>
              <w:jc w:val="center"/>
            </w:pPr>
            <w:r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53266AC0" wp14:editId="03DA1F45">
                  <wp:extent cx="2578002" cy="1933644"/>
                  <wp:effectExtent l="0" t="0" r="0" b="0"/>
                  <wp:docPr id="177469019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4690192" name="Picture 1774690192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650" cy="1947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C48E24" w14:textId="43B9BC14" w:rsidR="00D32EC5" w:rsidRDefault="00D32EC5" w:rsidP="00D32EC5">
            <w:pPr>
              <w:jc w:val="center"/>
            </w:pPr>
            <w:r>
              <w:t>(В)</w:t>
            </w:r>
          </w:p>
        </w:tc>
        <w:tc>
          <w:tcPr>
            <w:tcW w:w="4453" w:type="dxa"/>
            <w:vAlign w:val="center"/>
          </w:tcPr>
          <w:p w14:paraId="482BF523" w14:textId="77777777" w:rsidR="00D32EC5" w:rsidRDefault="00D32EC5" w:rsidP="00D32EC5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1EE5389" wp14:editId="7D75F72C">
                  <wp:extent cx="2596661" cy="1947640"/>
                  <wp:effectExtent l="0" t="0" r="0" b="0"/>
                  <wp:docPr id="211927545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9275456" name="Picture 2119275456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970" cy="1962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8DD571" w14:textId="4771293A" w:rsidR="00D32EC5" w:rsidRDefault="00D32EC5" w:rsidP="00D32EC5">
            <w:pPr>
              <w:jc w:val="center"/>
            </w:pPr>
            <w:r>
              <w:t>(Г)</w:t>
            </w:r>
          </w:p>
        </w:tc>
      </w:tr>
      <w:tr w:rsidR="00D32EC5" w14:paraId="670F9322" w14:textId="77777777" w:rsidTr="00D32EC5">
        <w:tc>
          <w:tcPr>
            <w:tcW w:w="4563" w:type="dxa"/>
            <w:vAlign w:val="center"/>
          </w:tcPr>
          <w:p w14:paraId="3B99ABBD" w14:textId="77777777" w:rsidR="00D32EC5" w:rsidRDefault="00D32EC5" w:rsidP="00D32EC5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0E52544" wp14:editId="61D36789">
                  <wp:extent cx="2800957" cy="2100873"/>
                  <wp:effectExtent l="0" t="0" r="0" b="0"/>
                  <wp:docPr id="44821133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211336" name="Picture 448211336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486" cy="2108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A41D9F" w14:textId="5B47675E" w:rsidR="00D32EC5" w:rsidRDefault="00D32EC5" w:rsidP="00D32EC5">
            <w:pPr>
              <w:jc w:val="center"/>
            </w:pPr>
            <w:r>
              <w:t>(Д)</w:t>
            </w:r>
          </w:p>
        </w:tc>
        <w:tc>
          <w:tcPr>
            <w:tcW w:w="4453" w:type="dxa"/>
            <w:vAlign w:val="center"/>
          </w:tcPr>
          <w:p w14:paraId="00EDECF0" w14:textId="77777777" w:rsidR="00D32EC5" w:rsidRDefault="00D32EC5" w:rsidP="00D32EC5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0637D7B4" wp14:editId="275ABB35">
                  <wp:extent cx="2722245" cy="2041834"/>
                  <wp:effectExtent l="0" t="0" r="1905" b="0"/>
                  <wp:docPr id="519579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9579500" name="Picture 519579500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926" cy="2052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112D9D" w14:textId="5D555E0F" w:rsidR="00D32EC5" w:rsidRDefault="00D32EC5" w:rsidP="00D32EC5">
            <w:pPr>
              <w:jc w:val="center"/>
            </w:pPr>
            <w:r>
              <w:t>(Е)</w:t>
            </w:r>
          </w:p>
        </w:tc>
      </w:tr>
    </w:tbl>
    <w:p w14:paraId="69D36CBD" w14:textId="4C099D23" w:rsidR="000055C5" w:rsidRPr="00D32EC5" w:rsidRDefault="00D32EC5" w:rsidP="00D32EC5">
      <w:pPr>
        <w:pStyle w:val="Quote"/>
      </w:pPr>
      <w:r>
        <w:t>Фиг. 6.2.1.3 Резултати от обучение, вариант 1 за 100 епизода</w:t>
      </w:r>
      <w:r w:rsidRPr="00D32EC5">
        <w:t xml:space="preserve">, </w:t>
      </w:r>
      <w:r>
        <w:t>А,Б,В,Г,Д – Спайкове и хистограма на различни невронни групи</w:t>
      </w:r>
      <w:r w:rsidR="000F7623">
        <w:t xml:space="preserve"> за последният епизод</w:t>
      </w:r>
      <w:r>
        <w:t xml:space="preserve">, </w:t>
      </w:r>
      <w:r>
        <w:rPr>
          <w:lang w:val="en-US"/>
        </w:rPr>
        <w:t>E</w:t>
      </w:r>
      <w:r w:rsidRPr="00D32EC5">
        <w:t xml:space="preserve"> </w:t>
      </w:r>
      <w:r>
        <w:t>– резултат от обучение</w:t>
      </w:r>
      <w:r w:rsidR="000F7623">
        <w:t xml:space="preserve"> и получени точки</w:t>
      </w:r>
    </w:p>
    <w:p w14:paraId="22022D8D" w14:textId="2DC104E2" w:rsidR="000F3CE7" w:rsidRPr="00786727" w:rsidRDefault="000F3CE7" w:rsidP="000F3CE7">
      <w:r>
        <w:t>Вижда</w:t>
      </w:r>
      <w:r w:rsidR="000F7623">
        <w:t xml:space="preserve"> се</w:t>
      </w:r>
      <w:r>
        <w:t>, че действително има епизоди, които са успели да балансират рамото над 80 стъпки</w:t>
      </w:r>
      <w:r w:rsidR="000F7623">
        <w:t xml:space="preserve"> (Фиг. 6.2.1.3,Е)</w:t>
      </w:r>
      <w:r>
        <w:t xml:space="preserve">. За да </w:t>
      </w:r>
      <w:r w:rsidR="005D1D07">
        <w:t xml:space="preserve">се </w:t>
      </w:r>
      <w:r>
        <w:t xml:space="preserve">прецени дали е случайност </w:t>
      </w:r>
      <w:r w:rsidR="005D1D07">
        <w:t>като</w:t>
      </w:r>
      <w:r>
        <w:t xml:space="preserve"> отправна точка</w:t>
      </w:r>
      <w:r w:rsidR="005D1D07">
        <w:t xml:space="preserve"> се разглежда резултата при</w:t>
      </w:r>
      <w:r>
        <w:t xml:space="preserve"> случайно избиране на действие</w:t>
      </w:r>
      <w:r w:rsidR="00846EE9">
        <w:t xml:space="preserve"> </w:t>
      </w:r>
      <w:r w:rsidR="00846EE9" w:rsidRPr="00786727">
        <w:t>[11].</w:t>
      </w:r>
    </w:p>
    <w:p w14:paraId="2619FD22" w14:textId="434F2D48" w:rsidR="00846EE9" w:rsidRDefault="00846EE9" w:rsidP="00846EE9">
      <w:pPr>
        <w:jc w:val="center"/>
        <w:rPr>
          <w:lang w:val="en-US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5A1A670" wp14:editId="55FDB46D">
            <wp:extent cx="2926080" cy="2019408"/>
            <wp:effectExtent l="0" t="0" r="7620" b="0"/>
            <wp:docPr id="5819354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578" cy="204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BC1F3" w14:textId="304B1F37" w:rsidR="00846EE9" w:rsidRPr="00846EE9" w:rsidRDefault="00846EE9" w:rsidP="00846EE9">
      <w:pPr>
        <w:pStyle w:val="Quote"/>
        <w:rPr>
          <w:lang w:val="en-US"/>
        </w:rPr>
      </w:pPr>
      <w:r>
        <w:t xml:space="preserve">Фиг. 6.2.1.4 Отправна точка </w:t>
      </w:r>
      <w:r w:rsidR="00543CCF">
        <w:rPr>
          <w:lang w:val="en-US"/>
        </w:rPr>
        <w:t xml:space="preserve">(baseline) </w:t>
      </w:r>
      <w:r>
        <w:t xml:space="preserve">със случайна политика на агента за 1000 сепизода, </w:t>
      </w:r>
      <w:r w:rsidR="00543CCF">
        <w:t>к</w:t>
      </w:r>
      <w:r>
        <w:t xml:space="preserve">опирано от </w:t>
      </w:r>
      <w:r>
        <w:rPr>
          <w:lang w:val="en-US"/>
        </w:rPr>
        <w:t>[11].</w:t>
      </w:r>
    </w:p>
    <w:p w14:paraId="4E927D2F" w14:textId="0A79E456" w:rsidR="005D1D07" w:rsidRDefault="00846EE9" w:rsidP="00846EE9">
      <w:r>
        <w:t>Средната стойност на кумулативната награда от отправната точка (</w:t>
      </w:r>
      <w:r>
        <w:rPr>
          <w:lang w:val="en-US"/>
        </w:rPr>
        <w:t>baseline)</w:t>
      </w:r>
      <w:r>
        <w:t xml:space="preserve"> е 22, докато във вариант 1, разгледан тук е около 30. Това </w:t>
      </w:r>
      <w:r w:rsidR="005D1D07">
        <w:t>означава</w:t>
      </w:r>
      <w:r>
        <w:t xml:space="preserve">, че този вариант не може да обучи агент да реши напълно задачата, а можем да считаме, че </w:t>
      </w:r>
      <w:r w:rsidR="004B7D7E">
        <w:t>е</w:t>
      </w:r>
      <w:r>
        <w:t xml:space="preserve"> малко по-добър от агент с хаотична политика. </w:t>
      </w:r>
    </w:p>
    <w:p w14:paraId="123821DE" w14:textId="406EBBF7" w:rsidR="004B7D7E" w:rsidRDefault="005D1D07" w:rsidP="00846EE9">
      <w:pPr>
        <w:rPr>
          <w:rFonts w:eastAsiaTheme="minorEastAsia"/>
        </w:rPr>
      </w:pPr>
      <w:r>
        <w:t xml:space="preserve">При следващия експеримент </w:t>
      </w:r>
      <w:r w:rsidR="004B7D7E">
        <w:t xml:space="preserve">функцията на наградата </w:t>
      </w:r>
      <w:r>
        <w:t>е променена на</w:t>
      </w:r>
      <w:r w:rsidR="004B7D7E" w:rsidRPr="004B7D7E"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max</m:t>
        </m:r>
        <m:r>
          <m:rPr>
            <m:sty m:val="p"/>
          </m:rPr>
          <w:rPr>
            <w:rFonts w:ascii="Cambria Math" w:hAnsi="Cambria Math"/>
          </w:rPr>
          <m:t>(10.</m:t>
        </m:r>
        <m:r>
          <m:rPr>
            <m:sty m:val="p"/>
          </m:rPr>
          <w:rPr>
            <w:rFonts w:ascii="Cambria Math" w:hAnsi="Cambria Math"/>
            <w:lang w:val="en-US"/>
          </w:rPr>
          <m:t>cos</m:t>
        </m:r>
        <m:r>
          <m:rPr>
            <m:sty m:val="p"/>
          </m:rPr>
          <w:rPr>
            <w:rFonts w:ascii="Cambria Math" w:hAnsi="Cambria Math"/>
          </w:rPr>
          <m:t>(17.</m:t>
        </m:r>
        <m:r>
          <m:rPr>
            <m:sty m:val="p"/>
          </m:rPr>
          <w:rPr>
            <w:rFonts w:ascii="Cambria Math" w:hAnsi="Cambria Math"/>
            <w:lang w:val="en-US"/>
          </w:rPr>
          <m:t>state</m:t>
        </m:r>
        <m:r>
          <m:rPr>
            <m:sty m:val="p"/>
          </m:rPr>
          <w:rPr>
            <w:rFonts w:ascii="Cambria Math" w:hAnsi="Cambria Math"/>
          </w:rPr>
          <m:t>[2]), 0)</m:t>
        </m:r>
      </m:oMath>
      <w:r w:rsidR="004B7D7E" w:rsidRPr="004B7D7E">
        <w:rPr>
          <w:rFonts w:eastAsiaTheme="minorEastAsia"/>
        </w:rPr>
        <w:t xml:space="preserve">. </w:t>
      </w:r>
      <w:r w:rsidR="004B7D7E">
        <w:rPr>
          <w:rFonts w:eastAsiaTheme="minorEastAsia"/>
        </w:rPr>
        <w:t>Такава функция дава награда в интервала от 0 до 10.0</w:t>
      </w:r>
      <w:r w:rsidR="0066443C">
        <w:rPr>
          <w:rFonts w:eastAsiaTheme="minorEastAsia"/>
        </w:rPr>
        <w:t xml:space="preserve"> и зависи изцяло от ъгъла на балансираното рамо.</w:t>
      </w:r>
      <w:r w:rsidR="000F4852">
        <w:rPr>
          <w:rFonts w:eastAsiaTheme="minorEastAsia"/>
        </w:rPr>
        <w:t xml:space="preserve"> </w:t>
      </w:r>
    </w:p>
    <w:p w14:paraId="6D00675F" w14:textId="262F7ADD" w:rsidR="0066443C" w:rsidRPr="004B7D7E" w:rsidRDefault="0066443C" w:rsidP="00EC6B46">
      <w:pPr>
        <w:keepNext/>
        <w:jc w:val="center"/>
      </w:pPr>
      <w:r w:rsidRPr="0066443C">
        <w:rPr>
          <w:noProof/>
          <w:lang w:val="en-GB" w:eastAsia="en-GB"/>
        </w:rPr>
        <w:drawing>
          <wp:inline distT="0" distB="0" distL="0" distR="0" wp14:anchorId="0689436C" wp14:editId="6AFDCF1D">
            <wp:extent cx="2524760" cy="1902383"/>
            <wp:effectExtent l="0" t="0" r="0" b="3175"/>
            <wp:docPr id="835273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730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60513" cy="192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7893" w14:textId="4B2A8CA2" w:rsidR="0066443C" w:rsidRDefault="0066443C" w:rsidP="0066443C">
      <w:pPr>
        <w:pStyle w:val="Quote"/>
      </w:pPr>
      <w:r>
        <w:t>Фиг. 6.2.1.5 Резултати от обучение при преправена функция на наградата, вариант 1 за 100 епизода</w:t>
      </w:r>
    </w:p>
    <w:p w14:paraId="1E3AB765" w14:textId="7372C30C" w:rsidR="00EC6B46" w:rsidRDefault="000F4852" w:rsidP="00EC6B46">
      <w:pPr>
        <w:rPr>
          <w:rFonts w:eastAsiaTheme="minorEastAsia"/>
        </w:rPr>
      </w:pPr>
      <w:r>
        <w:rPr>
          <w:rFonts w:eastAsiaTheme="minorEastAsia"/>
        </w:rPr>
        <w:t xml:space="preserve">Колкото по-изправено е балансираното рамо, толкова е по-голяма наградата. </w:t>
      </w:r>
      <w:r w:rsidR="00EC6B46">
        <w:rPr>
          <w:rFonts w:eastAsiaTheme="minorEastAsia"/>
        </w:rPr>
        <w:t>Резултатът не е много по-различен от преди</w:t>
      </w:r>
      <w:r>
        <w:rPr>
          <w:rFonts w:eastAsiaTheme="minorEastAsia"/>
        </w:rPr>
        <w:t xml:space="preserve"> и можем да считаме, че няма подобрение. Промяна на други хиперпараметри, като например </w:t>
      </w:r>
      <w:r>
        <w:rPr>
          <w:rFonts w:eastAsiaTheme="minorEastAsia" w:cs="Times New Roman"/>
        </w:rPr>
        <w:t>γ</w:t>
      </w:r>
      <w:r>
        <w:rPr>
          <w:rFonts w:eastAsiaTheme="minorEastAsia"/>
        </w:rPr>
        <w:t xml:space="preserve"> =</w:t>
      </w:r>
      <w:r w:rsidR="003402C9">
        <w:rPr>
          <w:rFonts w:eastAsiaTheme="minorEastAsia"/>
        </w:rPr>
        <w:t>0.93;</w:t>
      </w:r>
      <w:r>
        <w:rPr>
          <w:rFonts w:eastAsiaTheme="minorEastAsia"/>
        </w:rPr>
        <w:t>0.95; 0.98;1.0 също не дава подобрение.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3402C9" w14:paraId="660FFBE4" w14:textId="77777777" w:rsidTr="003402C9">
        <w:tc>
          <w:tcPr>
            <w:tcW w:w="4508" w:type="dxa"/>
          </w:tcPr>
          <w:p w14:paraId="00558E46" w14:textId="77777777" w:rsidR="00834A5E" w:rsidRDefault="00D53ADD" w:rsidP="00D53ADD">
            <w:pPr>
              <w:jc w:val="center"/>
            </w:pPr>
            <w:r w:rsidRPr="00D53ADD"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0E939C66" wp14:editId="5ADB9C1D">
                  <wp:extent cx="2181221" cy="1790700"/>
                  <wp:effectExtent l="0" t="0" r="0" b="0"/>
                  <wp:docPr id="10679277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7927739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253" cy="1816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F2F059" w14:textId="1E562970" w:rsidR="00D53ADD" w:rsidRDefault="00D53ADD" w:rsidP="00D53ADD">
            <w:pPr>
              <w:jc w:val="center"/>
            </w:pPr>
            <w:r>
              <w:rPr>
                <w:rFonts w:cs="Times New Roman"/>
              </w:rPr>
              <w:t>γ</w:t>
            </w:r>
            <w:r>
              <w:t>=1.0</w:t>
            </w:r>
          </w:p>
        </w:tc>
        <w:tc>
          <w:tcPr>
            <w:tcW w:w="4508" w:type="dxa"/>
          </w:tcPr>
          <w:p w14:paraId="1B863AA7" w14:textId="77777777" w:rsidR="00834A5E" w:rsidRDefault="00834A5E" w:rsidP="003402C9">
            <w:pPr>
              <w:jc w:val="center"/>
            </w:pPr>
            <w:r w:rsidRPr="00834A5E">
              <w:rPr>
                <w:noProof/>
                <w:lang w:val="en-GB" w:eastAsia="en-GB"/>
              </w:rPr>
              <w:drawing>
                <wp:inline distT="0" distB="0" distL="0" distR="0" wp14:anchorId="54A1B1C6" wp14:editId="0F16912B">
                  <wp:extent cx="2245360" cy="1803552"/>
                  <wp:effectExtent l="0" t="0" r="2540" b="6350"/>
                  <wp:docPr id="2349278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927867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877" cy="1816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FB559C" w14:textId="10C3076D" w:rsidR="00834A5E" w:rsidRDefault="00834A5E" w:rsidP="00834A5E">
            <w:pPr>
              <w:jc w:val="center"/>
            </w:pPr>
            <w:r>
              <w:rPr>
                <w:rFonts w:cs="Times New Roman"/>
              </w:rPr>
              <w:t>γ</w:t>
            </w:r>
            <w:r>
              <w:t>=0.98</w:t>
            </w:r>
          </w:p>
        </w:tc>
      </w:tr>
      <w:tr w:rsidR="003402C9" w14:paraId="4B28E797" w14:textId="77777777" w:rsidTr="003402C9">
        <w:tc>
          <w:tcPr>
            <w:tcW w:w="4508" w:type="dxa"/>
          </w:tcPr>
          <w:p w14:paraId="2695432F" w14:textId="77777777" w:rsidR="00834A5E" w:rsidRDefault="00834A5E" w:rsidP="003402C9">
            <w:pPr>
              <w:jc w:val="center"/>
            </w:pPr>
            <w:r w:rsidRPr="00834A5E">
              <w:rPr>
                <w:noProof/>
                <w:lang w:val="en-GB" w:eastAsia="en-GB"/>
              </w:rPr>
              <w:drawing>
                <wp:inline distT="0" distB="0" distL="0" distR="0" wp14:anchorId="76A18F43" wp14:editId="2645905F">
                  <wp:extent cx="2387600" cy="1893996"/>
                  <wp:effectExtent l="0" t="0" r="0" b="0"/>
                  <wp:docPr id="4181185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118538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8851" cy="1902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3F38D7" w14:textId="35AF6AB8" w:rsidR="00834A5E" w:rsidRDefault="00834A5E" w:rsidP="00834A5E">
            <w:pPr>
              <w:jc w:val="center"/>
            </w:pPr>
            <w:r>
              <w:rPr>
                <w:rFonts w:cs="Times New Roman"/>
              </w:rPr>
              <w:t>γ</w:t>
            </w:r>
            <w:r>
              <w:t>=0.95</w:t>
            </w:r>
          </w:p>
        </w:tc>
        <w:tc>
          <w:tcPr>
            <w:tcW w:w="4508" w:type="dxa"/>
          </w:tcPr>
          <w:p w14:paraId="32C8B21A" w14:textId="77777777" w:rsidR="00834A5E" w:rsidRDefault="003402C9" w:rsidP="003402C9">
            <w:pPr>
              <w:jc w:val="center"/>
            </w:pPr>
            <w:r w:rsidRPr="003402C9">
              <w:rPr>
                <w:noProof/>
                <w:lang w:val="en-GB" w:eastAsia="en-GB"/>
              </w:rPr>
              <w:drawing>
                <wp:inline distT="0" distB="0" distL="0" distR="0" wp14:anchorId="516F670D" wp14:editId="0E1254F3">
                  <wp:extent cx="2341600" cy="1869440"/>
                  <wp:effectExtent l="0" t="0" r="1905" b="0"/>
                  <wp:docPr id="2554298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429817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398" cy="1890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744FDF" w14:textId="0B7AFE06" w:rsidR="003402C9" w:rsidRDefault="003402C9" w:rsidP="003402C9">
            <w:pPr>
              <w:jc w:val="center"/>
            </w:pPr>
            <w:r>
              <w:rPr>
                <w:rFonts w:cs="Times New Roman"/>
              </w:rPr>
              <w:t>γ</w:t>
            </w:r>
            <w:r>
              <w:t>=0.93</w:t>
            </w:r>
          </w:p>
        </w:tc>
      </w:tr>
    </w:tbl>
    <w:p w14:paraId="6AF79BF5" w14:textId="46FE684E" w:rsidR="003402C9" w:rsidRDefault="003402C9" w:rsidP="003402C9">
      <w:pPr>
        <w:pStyle w:val="Quote"/>
      </w:pPr>
      <w:r>
        <w:t xml:space="preserve">Фиг. 6.2.1.6 Резултати от обучение на вариант 1 при промяна на </w:t>
      </w:r>
      <w:r>
        <w:rPr>
          <w:rFonts w:cs="Times New Roman"/>
        </w:rPr>
        <w:t>γ</w:t>
      </w:r>
    </w:p>
    <w:p w14:paraId="772B649C" w14:textId="77777777" w:rsidR="00834A5E" w:rsidRPr="00EC6B46" w:rsidRDefault="00834A5E" w:rsidP="00EC6B46"/>
    <w:p w14:paraId="19F25946" w14:textId="5BEB3BF1" w:rsidR="00834A5E" w:rsidRPr="00F5482F" w:rsidRDefault="00834A5E" w:rsidP="00834A5E">
      <w:pPr>
        <w:pStyle w:val="Heading3"/>
      </w:pPr>
      <w:bookmarkStart w:id="139" w:name="_Toc134572887"/>
      <w:r>
        <w:t>6.2.</w:t>
      </w:r>
      <w:r w:rsidR="00456656" w:rsidRPr="00F5482F">
        <w:t>2</w:t>
      </w:r>
      <w:r>
        <w:t xml:space="preserve"> Вариант 2 за решение на </w:t>
      </w:r>
      <w:r>
        <w:rPr>
          <w:lang w:val="en-US"/>
        </w:rPr>
        <w:t>CartPole</w:t>
      </w:r>
      <w:bookmarkEnd w:id="139"/>
      <w:r>
        <w:t xml:space="preserve"> </w:t>
      </w:r>
    </w:p>
    <w:p w14:paraId="11618E83" w14:textId="02F2FBB5" w:rsidR="00B406EF" w:rsidRDefault="003402C9" w:rsidP="00A0704F">
      <w:r>
        <w:t xml:space="preserve">Текущата мрежа и начин на свързване </w:t>
      </w:r>
      <w:r w:rsidR="00F5482F">
        <w:t>от вариант 1 не</w:t>
      </w:r>
      <w:r>
        <w:t xml:space="preserve"> могат да бъдат подобрени с изброените методи</w:t>
      </w:r>
      <w:r w:rsidR="00F5482F">
        <w:t xml:space="preserve"> в горната подточка</w:t>
      </w:r>
      <w:r>
        <w:t xml:space="preserve">, поради което се налага да се помисли за друг начин на свързване и подаване на входния сигнал. За целта </w:t>
      </w:r>
      <w:r w:rsidR="0057695D">
        <w:t xml:space="preserve">е разработен </w:t>
      </w:r>
      <w:r>
        <w:t>втори скрипт, спазващ принципите на свързване и разграничаване на актьор-критика</w:t>
      </w:r>
      <w:r w:rsidRPr="003402C9">
        <w:t>,</w:t>
      </w:r>
      <w:r>
        <w:t xml:space="preserve"> и също зависещ от темпоралната грешка </w:t>
      </w:r>
      <w:r>
        <w:rPr>
          <w:lang w:val="en-US"/>
        </w:rPr>
        <w:t>TD</w:t>
      </w:r>
      <w:r w:rsidRPr="003402C9">
        <w:t xml:space="preserve">(0). </w:t>
      </w:r>
    </w:p>
    <w:p w14:paraId="002C1128" w14:textId="77777777" w:rsidR="00D325D4" w:rsidRDefault="00D325D4" w:rsidP="00D325D4">
      <w:r>
        <w:t>Скриптът от вариант 2 е направен да приема определени параметри от командния ред, за да не се налага всеки път да се променя сорс кода. Опциите на командния ред са както следва:</w:t>
      </w:r>
    </w:p>
    <w:p w14:paraId="359ADF88" w14:textId="77777777" w:rsidR="00D325D4" w:rsidRPr="005520AA" w:rsidRDefault="00D325D4" w:rsidP="00D325D4">
      <w:pPr>
        <w:pStyle w:val="ListParagraph"/>
        <w:numPr>
          <w:ilvl w:val="0"/>
          <w:numId w:val="16"/>
        </w:numPr>
      </w:pPr>
      <w:r w:rsidRPr="005520AA">
        <w:t>“</w:t>
      </w:r>
      <w:r>
        <w:t>-о</w:t>
      </w:r>
      <w:r w:rsidRPr="005520AA">
        <w:t>”</w:t>
      </w:r>
      <w:r>
        <w:t xml:space="preserve"> – избор на изходна директория за резултати</w:t>
      </w:r>
    </w:p>
    <w:p w14:paraId="117E407F" w14:textId="77777777" w:rsidR="00D325D4" w:rsidRPr="005520AA" w:rsidRDefault="00D325D4" w:rsidP="00D325D4">
      <w:pPr>
        <w:pStyle w:val="ListParagraph"/>
        <w:numPr>
          <w:ilvl w:val="0"/>
          <w:numId w:val="16"/>
        </w:numPr>
      </w:pPr>
      <w:r w:rsidRPr="005520AA">
        <w:t>“</w:t>
      </w:r>
      <w:r>
        <w:t>-</w:t>
      </w:r>
      <w:r>
        <w:rPr>
          <w:lang w:val="en-US"/>
        </w:rPr>
        <w:t>c</w:t>
      </w:r>
      <w:r w:rsidRPr="005520AA">
        <w:t>”</w:t>
      </w:r>
      <w:r>
        <w:t xml:space="preserve"> –</w:t>
      </w:r>
      <w:r w:rsidRPr="005520AA">
        <w:t xml:space="preserve"> </w:t>
      </w:r>
      <w:r>
        <w:t xml:space="preserve">избор на изтриване на изходната директория, </w:t>
      </w:r>
      <w:r w:rsidRPr="005520AA">
        <w:t>“</w:t>
      </w:r>
      <w:r>
        <w:rPr>
          <w:lang w:val="en-US"/>
        </w:rPr>
        <w:t>true</w:t>
      </w:r>
      <w:r w:rsidRPr="005520AA">
        <w:t xml:space="preserve">” </w:t>
      </w:r>
      <w:r>
        <w:t xml:space="preserve">или </w:t>
      </w:r>
      <w:r w:rsidRPr="005520AA">
        <w:t>“</w:t>
      </w:r>
      <w:r>
        <w:rPr>
          <w:lang w:val="en-US"/>
        </w:rPr>
        <w:t>false</w:t>
      </w:r>
      <w:r w:rsidRPr="005520AA">
        <w:t>”</w:t>
      </w:r>
    </w:p>
    <w:p w14:paraId="337D1311" w14:textId="77777777" w:rsidR="00D325D4" w:rsidRDefault="00D325D4" w:rsidP="00D325D4">
      <w:pPr>
        <w:pStyle w:val="ListParagraph"/>
        <w:numPr>
          <w:ilvl w:val="0"/>
          <w:numId w:val="16"/>
        </w:numPr>
      </w:pPr>
      <w:r>
        <w:rPr>
          <w:lang w:val="en-US"/>
        </w:rPr>
        <w:t>“-n”</w:t>
      </w:r>
      <w:r>
        <w:t xml:space="preserve"> – максимален брой епизоди</w:t>
      </w:r>
    </w:p>
    <w:p w14:paraId="60513F3A" w14:textId="77777777" w:rsidR="00D325D4" w:rsidRDefault="00D325D4" w:rsidP="00D325D4">
      <w:pPr>
        <w:pStyle w:val="ListParagraph"/>
        <w:numPr>
          <w:ilvl w:val="0"/>
          <w:numId w:val="16"/>
        </w:numPr>
      </w:pPr>
      <w:r w:rsidRPr="003402C9">
        <w:lastRenderedPageBreak/>
        <w:t>“-</w:t>
      </w:r>
      <w:r>
        <w:rPr>
          <w:lang w:val="en-US"/>
        </w:rPr>
        <w:t>v</w:t>
      </w:r>
      <w:r w:rsidRPr="003402C9">
        <w:t>”</w:t>
      </w:r>
      <w:r>
        <w:t xml:space="preserve"> – отпечатване на подробни съобщения в терминала.</w:t>
      </w:r>
    </w:p>
    <w:p w14:paraId="27F37BEC" w14:textId="77777777" w:rsidR="00D325D4" w:rsidRDefault="00D325D4" w:rsidP="00D325D4">
      <w:r>
        <w:t>Пускането от операционна система Линукс става по следния начин: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25D4" w14:paraId="0761375F" w14:textId="77777777" w:rsidTr="00802219">
        <w:tc>
          <w:tcPr>
            <w:tcW w:w="9016" w:type="dxa"/>
          </w:tcPr>
          <w:p w14:paraId="42E5DD22" w14:textId="1EAEB68C" w:rsidR="00D325D4" w:rsidRPr="00617898" w:rsidRDefault="00D325D4" w:rsidP="00547126">
            <w:pPr>
              <w:pStyle w:val="code"/>
              <w:rPr>
                <w:lang w:val="en-US"/>
              </w:rPr>
            </w:pPr>
            <w:r w:rsidRPr="005520AA">
              <w:t xml:space="preserve">python </w:t>
            </w:r>
            <w:r>
              <w:rPr>
                <w:lang w:val="en-US"/>
              </w:rPr>
              <w:t>cartpole-</w:t>
            </w:r>
            <w:r w:rsidRPr="005520AA">
              <w:t>actor-critic nest.py -</w:t>
            </w:r>
            <w:r>
              <w:t>n</w:t>
            </w:r>
            <w:r w:rsidRPr="005520AA">
              <w:t xml:space="preserve"> </w:t>
            </w:r>
            <w:r w:rsidR="00617898">
              <w:rPr>
                <w:lang w:val="bg-BG"/>
              </w:rPr>
              <w:t>250 -</w:t>
            </w:r>
            <w:r w:rsidR="00617898">
              <w:rPr>
                <w:lang w:val="en-US"/>
              </w:rPr>
              <w:t>v</w:t>
            </w:r>
          </w:p>
        </w:tc>
      </w:tr>
    </w:tbl>
    <w:p w14:paraId="3795FF12" w14:textId="5F185970" w:rsidR="00D325D4" w:rsidRPr="00456656" w:rsidRDefault="00D325D4" w:rsidP="00D325D4">
      <w:pPr>
        <w:pStyle w:val="Quote"/>
      </w:pPr>
      <w:r>
        <w:t>Таблица. 6.2.</w:t>
      </w:r>
      <w:r w:rsidRPr="00456656">
        <w:t>2</w:t>
      </w:r>
      <w:r>
        <w:t xml:space="preserve">.1 Пускане на скрипта за обучение от папка </w:t>
      </w:r>
      <w:r w:rsidRPr="00456656">
        <w:t>“</w:t>
      </w:r>
      <w:r>
        <w:rPr>
          <w:lang w:val="en-US"/>
        </w:rPr>
        <w:t>variant</w:t>
      </w:r>
      <w:r w:rsidRPr="00456656">
        <w:t xml:space="preserve">2” </w:t>
      </w:r>
      <w:r>
        <w:t xml:space="preserve">за </w:t>
      </w:r>
      <w:r w:rsidR="00617898">
        <w:t>250</w:t>
      </w:r>
      <w:r>
        <w:t xml:space="preserve"> епизода с подробно отпечатване на логовете (</w:t>
      </w:r>
      <w:r>
        <w:rPr>
          <w:lang w:val="en-US"/>
        </w:rPr>
        <w:t>verbose</w:t>
      </w:r>
      <w:r w:rsidRPr="00456656">
        <w:t>)</w:t>
      </w:r>
    </w:p>
    <w:p w14:paraId="10671AED" w14:textId="77777777" w:rsidR="00D325D4" w:rsidRDefault="00D325D4" w:rsidP="00D325D4">
      <w:r>
        <w:t>Обучението завършва успешно и резултатът се отпечатва на терминала.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25D4" w14:paraId="74FB3FC8" w14:textId="77777777" w:rsidTr="00802219">
        <w:tc>
          <w:tcPr>
            <w:tcW w:w="9016" w:type="dxa"/>
          </w:tcPr>
          <w:p w14:paraId="0E8A0643" w14:textId="77777777" w:rsidR="00617898" w:rsidRDefault="00617898" w:rsidP="00547126">
            <w:pPr>
              <w:pStyle w:val="code"/>
            </w:pPr>
            <w:r>
              <w:t>Episode 249 finished after 337 timesteps and reward 338.0</w:t>
            </w:r>
          </w:p>
          <w:p w14:paraId="601EDF87" w14:textId="77777777" w:rsidR="00617898" w:rsidRDefault="00617898" w:rsidP="00547126">
            <w:pPr>
              <w:pStyle w:val="code"/>
            </w:pPr>
            <w:r>
              <w:t>Mean score:  242.3</w:t>
            </w:r>
          </w:p>
          <w:p w14:paraId="1B7217CF" w14:textId="77777777" w:rsidR="00617898" w:rsidRDefault="00617898" w:rsidP="00547126">
            <w:pPr>
              <w:pStyle w:val="code"/>
            </w:pPr>
            <w:r>
              <w:t>Save scores</w:t>
            </w:r>
          </w:p>
          <w:p w14:paraId="03082AE8" w14:textId="77777777" w:rsidR="00617898" w:rsidRDefault="00617898" w:rsidP="00547126">
            <w:pPr>
              <w:pStyle w:val="code"/>
            </w:pPr>
            <w:r>
              <w:t xml:space="preserve">====== </w:t>
            </w:r>
            <w:proofErr w:type="spellStart"/>
            <w:r>
              <w:t>all_states</w:t>
            </w:r>
            <w:proofErr w:type="spellEnd"/>
            <w:r>
              <w:t xml:space="preserve"> === </w:t>
            </w:r>
            <w:proofErr w:type="spellStart"/>
            <w:r>
              <w:t>all_actions</w:t>
            </w:r>
            <w:proofErr w:type="spellEnd"/>
            <w:r>
              <w:t xml:space="preserve"> ===</w:t>
            </w:r>
          </w:p>
          <w:p w14:paraId="6B62BD6D" w14:textId="77777777" w:rsidR="00617898" w:rsidRDefault="00617898" w:rsidP="00547126">
            <w:pPr>
              <w:pStyle w:val="code"/>
            </w:pPr>
            <w:r>
              <w:t xml:space="preserve"> source   target   synapse model   weight   delay </w:t>
            </w:r>
          </w:p>
          <w:p w14:paraId="4609F2D0" w14:textId="77777777" w:rsidR="00617898" w:rsidRDefault="00617898" w:rsidP="00547126">
            <w:pPr>
              <w:pStyle w:val="code"/>
            </w:pPr>
            <w:r>
              <w:t>-------- -------- --------------- -------- -------</w:t>
            </w:r>
          </w:p>
          <w:p w14:paraId="06B4FBD8" w14:textId="77777777" w:rsidR="00617898" w:rsidRDefault="00617898" w:rsidP="00547126">
            <w:pPr>
              <w:pStyle w:val="code"/>
            </w:pPr>
            <w:r>
              <w:t xml:space="preserve">      1       65    </w:t>
            </w:r>
            <w:proofErr w:type="spellStart"/>
            <w:r>
              <w:t>dopa_synapse</w:t>
            </w:r>
            <w:proofErr w:type="spellEnd"/>
            <w:r>
              <w:t xml:space="preserve">    1000.   1.000</w:t>
            </w:r>
          </w:p>
          <w:p w14:paraId="1C1F6246" w14:textId="77777777" w:rsidR="00617898" w:rsidRDefault="00617898" w:rsidP="00547126">
            <w:pPr>
              <w:pStyle w:val="code"/>
            </w:pPr>
            <w:r>
              <w:t xml:space="preserve">      1       94    </w:t>
            </w:r>
            <w:proofErr w:type="spellStart"/>
            <w:r>
              <w:t>dopa_synapse</w:t>
            </w:r>
            <w:proofErr w:type="spellEnd"/>
            <w:r>
              <w:t xml:space="preserve">    1000.   1.000</w:t>
            </w:r>
          </w:p>
          <w:p w14:paraId="248DF4F6" w14:textId="51253998" w:rsidR="00D325D4" w:rsidRPr="00A97DBC" w:rsidRDefault="00D325D4" w:rsidP="00547126">
            <w:pPr>
              <w:pStyle w:val="code"/>
            </w:pPr>
            <w:r>
              <w:t>.................</w:t>
            </w:r>
          </w:p>
        </w:tc>
      </w:tr>
    </w:tbl>
    <w:p w14:paraId="65CAC142" w14:textId="77777777" w:rsidR="00D325D4" w:rsidRDefault="00D325D4" w:rsidP="00D325D4">
      <w:pPr>
        <w:pStyle w:val="Quote"/>
      </w:pPr>
      <w:r>
        <w:t>Таблица 6.2.2.2 Край на обучението на агента за вариант 2</w:t>
      </w:r>
    </w:p>
    <w:p w14:paraId="2E64E681" w14:textId="6BBCAE0F" w:rsidR="00D325D4" w:rsidRDefault="00D325D4" w:rsidP="00D325D4">
      <w:r>
        <w:t xml:space="preserve">Като резултат има и картинки в директорията </w:t>
      </w:r>
      <w:r w:rsidRPr="00AA1868">
        <w:t>“</w:t>
      </w:r>
      <w:r>
        <w:rPr>
          <w:lang w:val="en-US"/>
        </w:rPr>
        <w:t>scripts</w:t>
      </w:r>
      <w:r w:rsidRPr="00AA1868">
        <w:t>/</w:t>
      </w:r>
      <w:r>
        <w:rPr>
          <w:lang w:val="en-US"/>
        </w:rPr>
        <w:t>variant</w:t>
      </w:r>
      <w:r w:rsidRPr="00CC42A2">
        <w:t>2/</w:t>
      </w:r>
      <w:r>
        <w:rPr>
          <w:lang w:val="en-US"/>
        </w:rPr>
        <w:t>outputs</w:t>
      </w:r>
      <w:r w:rsidRPr="00AA1868">
        <w:t xml:space="preserve">”. </w:t>
      </w:r>
    </w:p>
    <w:p w14:paraId="05C56D6C" w14:textId="5B67E426" w:rsidR="008F2422" w:rsidRDefault="008F2422" w:rsidP="008F2422">
      <w:r>
        <w:t xml:space="preserve">Компонентът критика ще научи функцията </w:t>
      </w:r>
      <w:r>
        <w:rPr>
          <w:lang w:val="en-US"/>
        </w:rPr>
        <w:t>V</w:t>
      </w:r>
      <w:r>
        <w:t>(s), а компонентът за актьор ще съдържа готовото решение, кодирано в синапсите на връзките.</w:t>
      </w:r>
      <w:r w:rsidR="006C250A">
        <w:t xml:space="preserve"> </w:t>
      </w:r>
      <w:r>
        <w:t xml:space="preserve">Тъй като активността на невроните се моделира със spike timing, се налага преминаването от спайкове към числени стойности на изхода на всяка група неврони. </w:t>
      </w:r>
    </w:p>
    <w:p w14:paraId="728F3362" w14:textId="67D197BD" w:rsidR="004A431E" w:rsidRDefault="008F2422" w:rsidP="004A431E">
      <w:r>
        <w:t xml:space="preserve">Аналогично на вариант 1 </w:t>
      </w:r>
      <w:r w:rsidR="0057695D">
        <w:t xml:space="preserve">се налага </w:t>
      </w:r>
      <w:r>
        <w:t xml:space="preserve">преобразуване на </w:t>
      </w:r>
      <w:r w:rsidR="004A431E">
        <w:t xml:space="preserve">входния сигнал от обръжаващата средата до такъв сигнал, който е подходящ да захрани подобна симулационна невробиологична мрежа. </w:t>
      </w:r>
      <w:r w:rsidR="0057695D">
        <w:t>Векторът на състоянието</w:t>
      </w:r>
      <w:r w:rsidR="004A431E">
        <w:t xml:space="preserve"> </w:t>
      </w:r>
      <w:r w:rsidR="0057695D">
        <w:t>състои</w:t>
      </w:r>
      <w:r w:rsidR="004A431E">
        <w:t xml:space="preserve"> от 4 стойности</w:t>
      </w:r>
      <w:r w:rsidR="00813C2A">
        <w:t xml:space="preserve"> и се преобразува до вектор от 8 стойност</w:t>
      </w:r>
      <w:r w:rsidR="0057695D">
        <w:t>и както следва: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1"/>
        <w:gridCol w:w="1482"/>
        <w:gridCol w:w="1661"/>
        <w:gridCol w:w="1591"/>
        <w:gridCol w:w="1701"/>
        <w:gridCol w:w="1650"/>
      </w:tblGrid>
      <w:tr w:rsidR="00012786" w:rsidRPr="00012786" w14:paraId="449B7721" w14:textId="7E56F4FF" w:rsidTr="00012786">
        <w:tc>
          <w:tcPr>
            <w:tcW w:w="931" w:type="dxa"/>
          </w:tcPr>
          <w:p w14:paraId="7AB3221F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индекс</w:t>
            </w:r>
          </w:p>
        </w:tc>
        <w:tc>
          <w:tcPr>
            <w:tcW w:w="1482" w:type="dxa"/>
          </w:tcPr>
          <w:p w14:paraId="4530F247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Вид наблюдение</w:t>
            </w:r>
          </w:p>
        </w:tc>
        <w:tc>
          <w:tcPr>
            <w:tcW w:w="1661" w:type="dxa"/>
          </w:tcPr>
          <w:p w14:paraId="01CB60BE" w14:textId="0D14C4EE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Допустими ст-ти</w:t>
            </w:r>
          </w:p>
        </w:tc>
        <w:tc>
          <w:tcPr>
            <w:tcW w:w="1591" w:type="dxa"/>
          </w:tcPr>
          <w:p w14:paraId="1D33228B" w14:textId="77777777" w:rsid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Отрязване на стойностите</w:t>
            </w:r>
          </w:p>
          <w:p w14:paraId="724B0F6B" w14:textId="6EDFDD21" w:rsidR="00012786" w:rsidRPr="00012786" w:rsidRDefault="0001278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</w:rPr>
              <w:t>(</w:t>
            </w:r>
            <w:r w:rsidRPr="00012786">
              <w:rPr>
                <w:sz w:val="20"/>
                <w:szCs w:val="18"/>
                <w:lang w:val="en-US"/>
              </w:rPr>
              <w:t>clipping)</w:t>
            </w:r>
          </w:p>
        </w:tc>
        <w:tc>
          <w:tcPr>
            <w:tcW w:w="1701" w:type="dxa"/>
          </w:tcPr>
          <w:p w14:paraId="52EDCC17" w14:textId="5FECDD6D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Скалиране и разделяне на 2 стойности</w:t>
            </w:r>
          </w:p>
        </w:tc>
        <w:tc>
          <w:tcPr>
            <w:tcW w:w="1650" w:type="dxa"/>
          </w:tcPr>
          <w:p w14:paraId="6901DF69" w14:textId="4B782573" w:rsidR="00012786" w:rsidRPr="00012786" w:rsidRDefault="00012786" w:rsidP="00012786">
            <w:pPr>
              <w:jc w:val="center"/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Допълнително пр</w:t>
            </w:r>
            <w:r>
              <w:rPr>
                <w:sz w:val="20"/>
                <w:szCs w:val="18"/>
              </w:rPr>
              <w:t>еобразуване</w:t>
            </w:r>
          </w:p>
        </w:tc>
      </w:tr>
      <w:tr w:rsidR="00012786" w:rsidRPr="00012786" w14:paraId="00DACD0E" w14:textId="07E4AAF8" w:rsidTr="00012786">
        <w:tc>
          <w:tcPr>
            <w:tcW w:w="931" w:type="dxa"/>
          </w:tcPr>
          <w:p w14:paraId="1B36161E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0</w:t>
            </w:r>
          </w:p>
        </w:tc>
        <w:tc>
          <w:tcPr>
            <w:tcW w:w="1482" w:type="dxa"/>
          </w:tcPr>
          <w:p w14:paraId="04FB2A4F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Позиция на количката</w:t>
            </w:r>
          </w:p>
        </w:tc>
        <w:tc>
          <w:tcPr>
            <w:tcW w:w="1661" w:type="dxa"/>
          </w:tcPr>
          <w:p w14:paraId="3292CF06" w14:textId="443C279E" w:rsidR="00012786" w:rsidRPr="00012786" w:rsidRDefault="0001278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</w:t>
            </w:r>
            <w:r w:rsidRPr="00012786">
              <w:rPr>
                <w:sz w:val="20"/>
                <w:szCs w:val="18"/>
              </w:rPr>
              <w:t>-4.8; +4.8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</w:tc>
        <w:tc>
          <w:tcPr>
            <w:tcW w:w="1591" w:type="dxa"/>
          </w:tcPr>
          <w:p w14:paraId="451CE71B" w14:textId="77370DAB" w:rsidR="00012786" w:rsidRPr="00012786" w:rsidRDefault="0001278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</w:t>
            </w:r>
            <w:r w:rsidRPr="00012786">
              <w:rPr>
                <w:sz w:val="20"/>
                <w:szCs w:val="18"/>
              </w:rPr>
              <w:t>-1.5; +1.5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</w:tc>
        <w:tc>
          <w:tcPr>
            <w:tcW w:w="1701" w:type="dxa"/>
          </w:tcPr>
          <w:p w14:paraId="03865521" w14:textId="6A2EE1ED" w:rsidR="00012786" w:rsidRPr="00012786" w:rsidRDefault="0001278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[0.</w:t>
            </w:r>
            <w:r w:rsidR="00893876">
              <w:rPr>
                <w:sz w:val="20"/>
                <w:szCs w:val="18"/>
                <w:lang w:val="en-US"/>
              </w:rPr>
              <w:t>2</w:t>
            </w:r>
            <w:r w:rsidRPr="00012786">
              <w:rPr>
                <w:sz w:val="20"/>
                <w:szCs w:val="18"/>
                <w:lang w:val="en-US"/>
              </w:rPr>
              <w:t>;1</w:t>
            </w:r>
            <w:r w:rsidR="00893876">
              <w:rPr>
                <w:sz w:val="20"/>
                <w:szCs w:val="18"/>
                <w:lang w:val="en-US"/>
              </w:rPr>
              <w:t>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  <w:p w14:paraId="3B00BEB1" w14:textId="468F3832" w:rsidR="00012786" w:rsidRPr="00012786" w:rsidRDefault="0089387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[0.</w:t>
            </w:r>
            <w:r>
              <w:rPr>
                <w:sz w:val="20"/>
                <w:szCs w:val="18"/>
                <w:lang w:val="en-US"/>
              </w:rPr>
              <w:t>2</w:t>
            </w:r>
            <w:r w:rsidRPr="00012786">
              <w:rPr>
                <w:sz w:val="20"/>
                <w:szCs w:val="18"/>
                <w:lang w:val="en-US"/>
              </w:rPr>
              <w:t>;1</w:t>
            </w:r>
            <w:r>
              <w:rPr>
                <w:sz w:val="20"/>
                <w:szCs w:val="18"/>
                <w:lang w:val="en-US"/>
              </w:rPr>
              <w:t>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</w:tc>
        <w:tc>
          <w:tcPr>
            <w:tcW w:w="1650" w:type="dxa"/>
          </w:tcPr>
          <w:p w14:paraId="6A7FAE2E" w14:textId="5E764DBD" w:rsidR="00012786" w:rsidRPr="00012786" w:rsidRDefault="00000000" w:rsidP="00012786">
            <w:pPr>
              <w:jc w:val="center"/>
              <w:rPr>
                <w:sz w:val="20"/>
                <w:szCs w:val="18"/>
                <w:lang w:val="en-US"/>
              </w:rPr>
            </w:pP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2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2"/>
                      <w:szCs w:val="20"/>
                    </w:rPr>
                    <m:t>1.5(</m:t>
                  </m:r>
                  <m:r>
                    <w:rPr>
                      <w:rFonts w:ascii="Cambria Math" w:hAnsi="Cambria Math" w:cs="Times New Roman"/>
                      <w:sz w:val="22"/>
                      <w:szCs w:val="20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2"/>
                      <w:szCs w:val="20"/>
                    </w:rPr>
                    <m:t>x</m:t>
                  </m:r>
                </m:sup>
              </m:sSup>
              <m:r>
                <w:rPr>
                  <w:rFonts w:ascii="Cambria Math" w:hAnsi="Cambria Math" w:cs="Times New Roman"/>
                  <w:sz w:val="22"/>
                  <w:szCs w:val="20"/>
                </w:rPr>
                <m:t>-1)</m:t>
              </m:r>
            </m:oMath>
            <w:r w:rsidR="00012786">
              <w:rPr>
                <w:rFonts w:cs="Times New Roman"/>
              </w:rPr>
              <w:t>,</w:t>
            </w:r>
          </w:p>
        </w:tc>
      </w:tr>
      <w:tr w:rsidR="00012786" w:rsidRPr="00012786" w14:paraId="24E5C473" w14:textId="3F49FC7E" w:rsidTr="00012786">
        <w:tc>
          <w:tcPr>
            <w:tcW w:w="931" w:type="dxa"/>
          </w:tcPr>
          <w:p w14:paraId="64F9482F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1</w:t>
            </w:r>
          </w:p>
        </w:tc>
        <w:tc>
          <w:tcPr>
            <w:tcW w:w="1482" w:type="dxa"/>
          </w:tcPr>
          <w:p w14:paraId="4A531275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Скорост на количката</w:t>
            </w:r>
          </w:p>
        </w:tc>
        <w:tc>
          <w:tcPr>
            <w:tcW w:w="1661" w:type="dxa"/>
          </w:tcPr>
          <w:p w14:paraId="6FF80092" w14:textId="2052A046" w:rsidR="00012786" w:rsidRPr="00012786" w:rsidRDefault="0001278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</w:t>
            </w:r>
            <w:r w:rsidRPr="00012786">
              <w:rPr>
                <w:sz w:val="20"/>
                <w:szCs w:val="18"/>
              </w:rPr>
              <w:t>-</w:t>
            </w:r>
            <w:r w:rsidRPr="00012786">
              <w:rPr>
                <w:rFonts w:cs="Times New Roman"/>
                <w:sz w:val="20"/>
                <w:szCs w:val="18"/>
              </w:rPr>
              <w:t>∞;+∞</w:t>
            </w:r>
            <w:r w:rsidRPr="00012786">
              <w:rPr>
                <w:rFonts w:cs="Times New Roman"/>
                <w:sz w:val="20"/>
                <w:szCs w:val="18"/>
                <w:lang w:val="en-US"/>
              </w:rPr>
              <w:t>]</w:t>
            </w:r>
          </w:p>
        </w:tc>
        <w:tc>
          <w:tcPr>
            <w:tcW w:w="1591" w:type="dxa"/>
          </w:tcPr>
          <w:p w14:paraId="183ADABA" w14:textId="22B9D93F" w:rsidR="00012786" w:rsidRPr="00012786" w:rsidRDefault="0001278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</w:t>
            </w:r>
            <w:r w:rsidRPr="00012786">
              <w:rPr>
                <w:sz w:val="20"/>
                <w:szCs w:val="18"/>
              </w:rPr>
              <w:t>-1.5; +1.5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</w:tc>
        <w:tc>
          <w:tcPr>
            <w:tcW w:w="1701" w:type="dxa"/>
          </w:tcPr>
          <w:p w14:paraId="7F6BB8FE" w14:textId="77777777" w:rsidR="00893876" w:rsidRPr="00012786" w:rsidRDefault="00893876" w:rsidP="00893876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[0.</w:t>
            </w:r>
            <w:r>
              <w:rPr>
                <w:sz w:val="20"/>
                <w:szCs w:val="18"/>
                <w:lang w:val="en-US"/>
              </w:rPr>
              <w:t>2</w:t>
            </w:r>
            <w:r w:rsidRPr="00012786">
              <w:rPr>
                <w:sz w:val="20"/>
                <w:szCs w:val="18"/>
                <w:lang w:val="en-US"/>
              </w:rPr>
              <w:t>;1</w:t>
            </w:r>
            <w:r>
              <w:rPr>
                <w:sz w:val="20"/>
                <w:szCs w:val="18"/>
                <w:lang w:val="en-US"/>
              </w:rPr>
              <w:t>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  <w:p w14:paraId="70A6B9D4" w14:textId="1D66CBB2" w:rsidR="00012786" w:rsidRPr="00893876" w:rsidRDefault="0089387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[0.</w:t>
            </w:r>
            <w:r>
              <w:rPr>
                <w:sz w:val="20"/>
                <w:szCs w:val="18"/>
                <w:lang w:val="en-US"/>
              </w:rPr>
              <w:t>2</w:t>
            </w:r>
            <w:r w:rsidRPr="00012786">
              <w:rPr>
                <w:sz w:val="20"/>
                <w:szCs w:val="18"/>
                <w:lang w:val="en-US"/>
              </w:rPr>
              <w:t>;1</w:t>
            </w:r>
            <w:r>
              <w:rPr>
                <w:sz w:val="20"/>
                <w:szCs w:val="18"/>
                <w:lang w:val="en-US"/>
              </w:rPr>
              <w:t>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</w:tc>
        <w:tc>
          <w:tcPr>
            <w:tcW w:w="1650" w:type="dxa"/>
          </w:tcPr>
          <w:p w14:paraId="14684930" w14:textId="0B633B6B" w:rsidR="00012786" w:rsidRPr="00012786" w:rsidRDefault="00000000" w:rsidP="00012786">
            <w:pPr>
              <w:jc w:val="center"/>
              <w:rPr>
                <w:sz w:val="20"/>
                <w:szCs w:val="1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2"/>
                        <w:szCs w:val="20"/>
                      </w:rPr>
                      <m:t>1.5(</m:t>
                    </m:r>
                    <m:r>
                      <w:rPr>
                        <w:rFonts w:ascii="Cambria Math" w:hAnsi="Cambria Math" w:cs="Times New Roman"/>
                        <w:sz w:val="22"/>
                        <w:szCs w:val="20"/>
                        <w:lang w:val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2"/>
                        <w:szCs w:val="20"/>
                      </w:rPr>
                      <m:t>x</m:t>
                    </m:r>
                  </m:sup>
                </m:sSup>
                <m:r>
                  <w:rPr>
                    <w:rFonts w:ascii="Cambria Math" w:hAnsi="Cambria Math" w:cs="Times New Roman"/>
                    <w:sz w:val="22"/>
                    <w:szCs w:val="20"/>
                  </w:rPr>
                  <m:t>-1)</m:t>
                </m:r>
              </m:oMath>
            </m:oMathPara>
          </w:p>
        </w:tc>
      </w:tr>
      <w:tr w:rsidR="00012786" w:rsidRPr="00012786" w14:paraId="79BE19EF" w14:textId="7FCC80FD" w:rsidTr="00012786">
        <w:tc>
          <w:tcPr>
            <w:tcW w:w="931" w:type="dxa"/>
          </w:tcPr>
          <w:p w14:paraId="1DAE3011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lastRenderedPageBreak/>
              <w:t>2</w:t>
            </w:r>
          </w:p>
        </w:tc>
        <w:tc>
          <w:tcPr>
            <w:tcW w:w="1482" w:type="dxa"/>
          </w:tcPr>
          <w:p w14:paraId="3E76D02C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Ъгъл на балансираното рамо</w:t>
            </w:r>
          </w:p>
        </w:tc>
        <w:tc>
          <w:tcPr>
            <w:tcW w:w="1661" w:type="dxa"/>
          </w:tcPr>
          <w:p w14:paraId="3FF218AB" w14:textId="77777777" w:rsidR="00012786" w:rsidRPr="00012786" w:rsidRDefault="00012786" w:rsidP="00012786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</w:t>
            </w:r>
            <w:r w:rsidRPr="00012786">
              <w:rPr>
                <w:sz w:val="20"/>
                <w:szCs w:val="18"/>
              </w:rPr>
              <w:t>-0.418</w:t>
            </w:r>
            <w:r w:rsidRPr="00012786">
              <w:rPr>
                <w:sz w:val="20"/>
                <w:szCs w:val="18"/>
                <w:lang w:val="en-US"/>
              </w:rPr>
              <w:t>;</w:t>
            </w:r>
          </w:p>
          <w:p w14:paraId="6F1CF336" w14:textId="1CDC0680" w:rsidR="00012786" w:rsidRPr="00012786" w:rsidRDefault="00012786" w:rsidP="00012786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  <w:lang w:val="en-US"/>
              </w:rPr>
              <w:t>+0.418]</w:t>
            </w:r>
          </w:p>
        </w:tc>
        <w:tc>
          <w:tcPr>
            <w:tcW w:w="1591" w:type="dxa"/>
          </w:tcPr>
          <w:p w14:paraId="44AB468B" w14:textId="710E5904" w:rsidR="00012786" w:rsidRPr="00012786" w:rsidRDefault="00012786" w:rsidP="00813C2A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</w:rPr>
              <w:t>-0.13;+</w:t>
            </w:r>
            <w:r w:rsidRPr="00012786">
              <w:rPr>
                <w:sz w:val="20"/>
                <w:szCs w:val="18"/>
                <w:lang w:val="en-US"/>
              </w:rPr>
              <w:t>0.</w:t>
            </w:r>
            <w:r w:rsidRPr="00012786">
              <w:rPr>
                <w:sz w:val="20"/>
                <w:szCs w:val="18"/>
              </w:rPr>
              <w:t>13</w:t>
            </w:r>
          </w:p>
        </w:tc>
        <w:tc>
          <w:tcPr>
            <w:tcW w:w="1701" w:type="dxa"/>
          </w:tcPr>
          <w:p w14:paraId="0BA12E94" w14:textId="77777777" w:rsidR="00893876" w:rsidRPr="00012786" w:rsidRDefault="00893876" w:rsidP="00893876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[0.</w:t>
            </w:r>
            <w:r>
              <w:rPr>
                <w:sz w:val="20"/>
                <w:szCs w:val="18"/>
                <w:lang w:val="en-US"/>
              </w:rPr>
              <w:t>2</w:t>
            </w:r>
            <w:r w:rsidRPr="00012786">
              <w:rPr>
                <w:sz w:val="20"/>
                <w:szCs w:val="18"/>
                <w:lang w:val="en-US"/>
              </w:rPr>
              <w:t>;1</w:t>
            </w:r>
            <w:r>
              <w:rPr>
                <w:sz w:val="20"/>
                <w:szCs w:val="18"/>
                <w:lang w:val="en-US"/>
              </w:rPr>
              <w:t>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  <w:p w14:paraId="2D304967" w14:textId="72BB8112" w:rsidR="00012786" w:rsidRPr="00012786" w:rsidRDefault="0089387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[0.</w:t>
            </w:r>
            <w:r>
              <w:rPr>
                <w:sz w:val="20"/>
                <w:szCs w:val="18"/>
                <w:lang w:val="en-US"/>
              </w:rPr>
              <w:t>2</w:t>
            </w:r>
            <w:r w:rsidRPr="00012786">
              <w:rPr>
                <w:sz w:val="20"/>
                <w:szCs w:val="18"/>
                <w:lang w:val="en-US"/>
              </w:rPr>
              <w:t>;1</w:t>
            </w:r>
            <w:r>
              <w:rPr>
                <w:sz w:val="20"/>
                <w:szCs w:val="18"/>
                <w:lang w:val="en-US"/>
              </w:rPr>
              <w:t>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</w:tc>
        <w:tc>
          <w:tcPr>
            <w:tcW w:w="1650" w:type="dxa"/>
          </w:tcPr>
          <w:p w14:paraId="637D5FD8" w14:textId="78EB1E02" w:rsidR="00012786" w:rsidRPr="00012786" w:rsidRDefault="00000000" w:rsidP="00012786">
            <w:pPr>
              <w:jc w:val="center"/>
              <w:rPr>
                <w:sz w:val="20"/>
                <w:szCs w:val="1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2"/>
                        <w:szCs w:val="20"/>
                      </w:rPr>
                      <m:t>1.5(</m:t>
                    </m:r>
                    <m:r>
                      <w:rPr>
                        <w:rFonts w:ascii="Cambria Math" w:hAnsi="Cambria Math" w:cs="Times New Roman"/>
                        <w:sz w:val="22"/>
                        <w:szCs w:val="20"/>
                        <w:lang w:val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2"/>
                        <w:szCs w:val="20"/>
                      </w:rPr>
                      <m:t>x</m:t>
                    </m:r>
                  </m:sup>
                </m:sSup>
                <m:r>
                  <w:rPr>
                    <w:rFonts w:ascii="Cambria Math" w:hAnsi="Cambria Math" w:cs="Times New Roman"/>
                    <w:sz w:val="22"/>
                    <w:szCs w:val="20"/>
                  </w:rPr>
                  <m:t>-1)</m:t>
                </m:r>
              </m:oMath>
            </m:oMathPara>
          </w:p>
        </w:tc>
      </w:tr>
      <w:tr w:rsidR="00012786" w:rsidRPr="00012786" w14:paraId="416F9C06" w14:textId="5BD2DE13" w:rsidTr="00012786">
        <w:tc>
          <w:tcPr>
            <w:tcW w:w="931" w:type="dxa"/>
          </w:tcPr>
          <w:p w14:paraId="0CF5E50E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3</w:t>
            </w:r>
          </w:p>
        </w:tc>
        <w:tc>
          <w:tcPr>
            <w:tcW w:w="1482" w:type="dxa"/>
          </w:tcPr>
          <w:p w14:paraId="50610E0C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Ъглова скорост на балансираното рамо</w:t>
            </w:r>
          </w:p>
        </w:tc>
        <w:tc>
          <w:tcPr>
            <w:tcW w:w="1661" w:type="dxa"/>
          </w:tcPr>
          <w:p w14:paraId="3664B289" w14:textId="061CA57C" w:rsidR="00012786" w:rsidRPr="00012786" w:rsidRDefault="0001278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</w:t>
            </w:r>
            <w:r w:rsidRPr="00012786">
              <w:rPr>
                <w:sz w:val="20"/>
                <w:szCs w:val="18"/>
              </w:rPr>
              <w:t>-</w:t>
            </w:r>
            <w:r w:rsidRPr="00012786">
              <w:rPr>
                <w:rFonts w:cs="Times New Roman"/>
                <w:sz w:val="20"/>
                <w:szCs w:val="18"/>
              </w:rPr>
              <w:t>∞;</w:t>
            </w:r>
            <w:r w:rsidRPr="00012786">
              <w:rPr>
                <w:sz w:val="20"/>
                <w:szCs w:val="18"/>
              </w:rPr>
              <w:t>+</w:t>
            </w:r>
            <w:r w:rsidRPr="00012786">
              <w:rPr>
                <w:rFonts w:cs="Times New Roman"/>
                <w:sz w:val="20"/>
                <w:szCs w:val="18"/>
              </w:rPr>
              <w:t>∞</w:t>
            </w:r>
            <w:r w:rsidRPr="00012786">
              <w:rPr>
                <w:rFonts w:cs="Times New Roman"/>
                <w:sz w:val="20"/>
                <w:szCs w:val="18"/>
                <w:lang w:val="en-US"/>
              </w:rPr>
              <w:t>]</w:t>
            </w:r>
          </w:p>
        </w:tc>
        <w:tc>
          <w:tcPr>
            <w:tcW w:w="1591" w:type="dxa"/>
          </w:tcPr>
          <w:p w14:paraId="5021F2E2" w14:textId="5EA31F3A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-1.5; +1.5</w:t>
            </w:r>
          </w:p>
        </w:tc>
        <w:tc>
          <w:tcPr>
            <w:tcW w:w="1701" w:type="dxa"/>
          </w:tcPr>
          <w:p w14:paraId="05261023" w14:textId="77777777" w:rsidR="00893876" w:rsidRPr="00012786" w:rsidRDefault="00893876" w:rsidP="00893876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[0.</w:t>
            </w:r>
            <w:r>
              <w:rPr>
                <w:sz w:val="20"/>
                <w:szCs w:val="18"/>
                <w:lang w:val="en-US"/>
              </w:rPr>
              <w:t>2</w:t>
            </w:r>
            <w:r w:rsidRPr="00012786">
              <w:rPr>
                <w:sz w:val="20"/>
                <w:szCs w:val="18"/>
                <w:lang w:val="en-US"/>
              </w:rPr>
              <w:t>;1</w:t>
            </w:r>
            <w:r>
              <w:rPr>
                <w:sz w:val="20"/>
                <w:szCs w:val="18"/>
                <w:lang w:val="en-US"/>
              </w:rPr>
              <w:t>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  <w:p w14:paraId="3EC52E5D" w14:textId="31A76769" w:rsidR="00012786" w:rsidRPr="00893876" w:rsidRDefault="0089387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[0.</w:t>
            </w:r>
            <w:r>
              <w:rPr>
                <w:sz w:val="20"/>
                <w:szCs w:val="18"/>
                <w:lang w:val="en-US"/>
              </w:rPr>
              <w:t>2</w:t>
            </w:r>
            <w:r w:rsidRPr="00012786">
              <w:rPr>
                <w:sz w:val="20"/>
                <w:szCs w:val="18"/>
                <w:lang w:val="en-US"/>
              </w:rPr>
              <w:t>;1</w:t>
            </w:r>
            <w:r>
              <w:rPr>
                <w:sz w:val="20"/>
                <w:szCs w:val="18"/>
                <w:lang w:val="en-US"/>
              </w:rPr>
              <w:t>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</w:tc>
        <w:tc>
          <w:tcPr>
            <w:tcW w:w="1650" w:type="dxa"/>
          </w:tcPr>
          <w:p w14:paraId="439E5B5D" w14:textId="6EEB1E05" w:rsidR="00012786" w:rsidRPr="00012786" w:rsidRDefault="00000000" w:rsidP="00012786">
            <w:pPr>
              <w:jc w:val="center"/>
              <w:rPr>
                <w:sz w:val="20"/>
                <w:szCs w:val="1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2"/>
                        <w:szCs w:val="20"/>
                      </w:rPr>
                      <m:t>1.5(</m:t>
                    </m:r>
                    <m:r>
                      <w:rPr>
                        <w:rFonts w:ascii="Cambria Math" w:hAnsi="Cambria Math" w:cs="Times New Roman"/>
                        <w:sz w:val="22"/>
                        <w:szCs w:val="20"/>
                        <w:lang w:val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2"/>
                        <w:szCs w:val="20"/>
                      </w:rPr>
                      <m:t>x</m:t>
                    </m:r>
                  </m:sup>
                </m:sSup>
                <m:r>
                  <w:rPr>
                    <w:rFonts w:ascii="Cambria Math" w:hAnsi="Cambria Math" w:cs="Times New Roman"/>
                    <w:sz w:val="22"/>
                    <w:szCs w:val="20"/>
                  </w:rPr>
                  <m:t>-1)</m:t>
                </m:r>
              </m:oMath>
            </m:oMathPara>
          </w:p>
        </w:tc>
      </w:tr>
    </w:tbl>
    <w:p w14:paraId="71C15670" w14:textId="74D9CF49" w:rsidR="004A431E" w:rsidRPr="00505BF7" w:rsidRDefault="004A431E" w:rsidP="004A431E">
      <w:pPr>
        <w:pStyle w:val="Quote"/>
      </w:pPr>
      <w:r>
        <w:t>Таблица 6.2.</w:t>
      </w:r>
      <w:r w:rsidR="007E13B4">
        <w:t>2</w:t>
      </w:r>
      <w:r>
        <w:t>.</w:t>
      </w:r>
      <w:r w:rsidR="00D01E50">
        <w:t>3</w:t>
      </w:r>
      <w:r>
        <w:t xml:space="preserve"> Входни параметри от средата на </w:t>
      </w:r>
      <w:r>
        <w:rPr>
          <w:lang w:val="en-US"/>
        </w:rPr>
        <w:t>CartPole</w:t>
      </w:r>
      <w:r>
        <w:t xml:space="preserve"> </w:t>
      </w:r>
      <w:r w:rsidR="007E13B4">
        <w:t>и преобразуване до размерност 8</w:t>
      </w:r>
    </w:p>
    <w:p w14:paraId="1D82C131" w14:textId="211DF2BC" w:rsidR="008F2422" w:rsidRPr="008F2422" w:rsidRDefault="008F2422" w:rsidP="008F2422"/>
    <w:p w14:paraId="02DDE65C" w14:textId="66764501" w:rsidR="008F2422" w:rsidRDefault="008F2422" w:rsidP="008F2422">
      <w:r>
        <w:t>За вс</w:t>
      </w:r>
      <w:r w:rsidR="007E13B4">
        <w:t xml:space="preserve">яка от </w:t>
      </w:r>
      <w:r w:rsidR="0057695D">
        <w:t xml:space="preserve">тези </w:t>
      </w:r>
      <w:r w:rsidR="007E13B4">
        <w:t xml:space="preserve">8 </w:t>
      </w:r>
      <w:r w:rsidR="0057695D">
        <w:t xml:space="preserve">стойности </w:t>
      </w:r>
      <w:r w:rsidR="007E13B4">
        <w:t xml:space="preserve">на вече преобразувания входен вектор </w:t>
      </w:r>
      <w:r>
        <w:t xml:space="preserve">се създава отделна група от по </w:t>
      </w:r>
      <w:r w:rsidR="00893876" w:rsidRPr="00893876">
        <w:t>8</w:t>
      </w:r>
      <w:r>
        <w:t xml:space="preserve"> неврона, разположени таблично</w:t>
      </w:r>
      <w:r w:rsidR="00164FD0">
        <w:t xml:space="preserve"> и се нарича „</w:t>
      </w:r>
      <w:r w:rsidR="00164FD0">
        <w:rPr>
          <w:lang w:val="en-US"/>
        </w:rPr>
        <w:t>States</w:t>
      </w:r>
      <w:r w:rsidR="00164FD0">
        <w:t>“</w:t>
      </w:r>
      <w:r>
        <w:t>. Т</w:t>
      </w:r>
      <w:r w:rsidR="00746A95">
        <w:t xml:space="preserve">ази група представлява </w:t>
      </w:r>
      <w:r>
        <w:t xml:space="preserve">възможните състояния </w:t>
      </w:r>
      <w:r w:rsidR="007E13B4">
        <w:t xml:space="preserve">на средата и </w:t>
      </w:r>
      <w:r w:rsidR="00746A95">
        <w:t xml:space="preserve">се състои от </w:t>
      </w:r>
      <w:r w:rsidR="007E13B4">
        <w:t>8*</w:t>
      </w:r>
      <w:r w:rsidR="00893876" w:rsidRPr="00893876">
        <w:t>8</w:t>
      </w:r>
      <w:r w:rsidR="007E13B4">
        <w:t>=</w:t>
      </w:r>
      <w:r w:rsidR="00893876" w:rsidRPr="00893876">
        <w:t>64</w:t>
      </w:r>
      <w:r w:rsidR="007E13B4">
        <w:t xml:space="preserve"> неврона</w:t>
      </w:r>
      <w:r>
        <w:t>.</w:t>
      </w:r>
      <w:r w:rsidR="00164FD0" w:rsidRPr="00164FD0">
        <w:t xml:space="preserve"> </w:t>
      </w:r>
      <w:r>
        <w:t>При преместване на агента на различ</w:t>
      </w:r>
      <w:r w:rsidR="007E13B4">
        <w:t xml:space="preserve">на позиция </w:t>
      </w:r>
      <w:r>
        <w:t>се активира</w:t>
      </w:r>
      <w:r w:rsidR="00164FD0">
        <w:t>т</w:t>
      </w:r>
      <w:r>
        <w:t xml:space="preserve"> </w:t>
      </w:r>
      <w:r w:rsidR="00164FD0">
        <w:t xml:space="preserve">по-малко или повече </w:t>
      </w:r>
      <w:r>
        <w:t>определен</w:t>
      </w:r>
      <w:r w:rsidR="00164FD0">
        <w:t>ите</w:t>
      </w:r>
      <w:r>
        <w:t xml:space="preserve"> груп</w:t>
      </w:r>
      <w:r w:rsidR="00164FD0">
        <w:t>и</w:t>
      </w:r>
      <w:r>
        <w:t xml:space="preserve"> неврони отговаряща за </w:t>
      </w:r>
      <w:r w:rsidR="00164FD0">
        <w:t>всяка една компонента на 8-размерния вектор</w:t>
      </w:r>
      <w:r>
        <w:t xml:space="preserve">. Активацията става посредством генератор на поасонов шум с определена честота, наречен „стимул“. </w:t>
      </w:r>
      <w:r w:rsidR="00164FD0">
        <w:t>Така на всяка стъпка от всеки епизод, всяка компонента от „</w:t>
      </w:r>
      <w:r w:rsidR="00164FD0">
        <w:rPr>
          <w:lang w:val="en-US"/>
        </w:rPr>
        <w:t>States</w:t>
      </w:r>
      <w:r w:rsidR="00164FD0" w:rsidRPr="00164FD0">
        <w:t xml:space="preserve">” </w:t>
      </w:r>
      <w:r w:rsidR="00164FD0">
        <w:t xml:space="preserve">бива захранена с различно тегло от връзката си със стимула. </w:t>
      </w:r>
    </w:p>
    <w:p w14:paraId="010B533C" w14:textId="723E004C" w:rsidR="008F2422" w:rsidRPr="008D4062" w:rsidRDefault="008F2422" w:rsidP="008F2422">
      <w:r>
        <w:t xml:space="preserve">„States“ са свързани към WTA схема, с </w:t>
      </w:r>
      <w:r w:rsidR="00164FD0">
        <w:t>2</w:t>
      </w:r>
      <w:r>
        <w:t xml:space="preserve"> възможни състояния като свързването </w:t>
      </w:r>
      <w:r w:rsidR="00893876">
        <w:t>е бернулиево по двойки с вероятност 0.4</w:t>
      </w:r>
      <w:r>
        <w:t xml:space="preserve"> (в NEST - „</w:t>
      </w:r>
      <w:r w:rsidR="00893876" w:rsidRPr="00893876">
        <w:t>pairwise_bernoulli</w:t>
      </w:r>
      <w:r>
        <w:t>“</w:t>
      </w:r>
      <w:r w:rsidR="00893876">
        <w:t xml:space="preserve">, </w:t>
      </w:r>
      <w:r w:rsidR="00893876">
        <w:rPr>
          <w:lang w:val="en-US"/>
        </w:rPr>
        <w:t>p</w:t>
      </w:r>
      <w:r w:rsidR="00893876">
        <w:t>=0.4</w:t>
      </w:r>
      <w:r>
        <w:t xml:space="preserve">). Всяка група от WTA се състои от </w:t>
      </w:r>
      <w:r w:rsidR="00893876" w:rsidRPr="00893876">
        <w:t>2</w:t>
      </w:r>
      <w:r>
        <w:t xml:space="preserve">0 неврона и отговаря съответно на действията на агента, наречени „Actions”, от 0 до </w:t>
      </w:r>
      <w:r w:rsidR="00164FD0">
        <w:t>1</w:t>
      </w:r>
      <w:r>
        <w:t xml:space="preserve"> включително, а именно: наляво-0, надясно-</w:t>
      </w:r>
      <w:r w:rsidR="00164FD0">
        <w:t>1</w:t>
      </w:r>
      <w:r>
        <w:t xml:space="preserve">. Връзките между „States“ и „Actions“ са с </w:t>
      </w:r>
      <w:r w:rsidR="0057695D">
        <w:t xml:space="preserve">пластични </w:t>
      </w:r>
      <w:r>
        <w:t xml:space="preserve">допаминови синапси, първоначално с тегла 0.0, Диаграмата на свързване е дадена на </w:t>
      </w:r>
      <w:r w:rsidR="008D4062">
        <w:t>следващата фигура.</w:t>
      </w:r>
    </w:p>
    <w:p w14:paraId="339907ED" w14:textId="5DB18A14" w:rsidR="00E14866" w:rsidRDefault="00E14866" w:rsidP="00E14866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7F0AF8A1" wp14:editId="157B0DCA">
            <wp:extent cx="4356747" cy="3070305"/>
            <wp:effectExtent l="0" t="0" r="5715" b="0"/>
            <wp:docPr id="20816588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58881" name="Picture 1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747" cy="30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D4BE" w14:textId="2E3AD5EE" w:rsidR="00657743" w:rsidRPr="007F7FF5" w:rsidRDefault="00657743" w:rsidP="00657743">
      <w:pPr>
        <w:pStyle w:val="Quote"/>
      </w:pPr>
      <w:r>
        <w:t>Фиг.6.2.2.1 Диаграма на свързване на невронните групи за вариант 2</w:t>
      </w:r>
    </w:p>
    <w:p w14:paraId="6E316B90" w14:textId="4A49964E" w:rsidR="00F5482F" w:rsidRPr="008F2422" w:rsidRDefault="008F2422" w:rsidP="00A0704F">
      <w:r w:rsidRPr="008F2422">
        <w:t>„States“ са свързани с друга невронна група, наречена „Critic“ от 50 неврона също с допаминови връзки. Тази група представя „</w:t>
      </w:r>
      <w:r w:rsidR="008D4062">
        <w:rPr>
          <w:lang w:val="en-US"/>
        </w:rPr>
        <w:t>v</w:t>
      </w:r>
      <w:r w:rsidRPr="008F2422">
        <w:t xml:space="preserve">*“ функцията от уравнението на Белман. „Critic“ е свързана с друга група от </w:t>
      </w:r>
      <w:r w:rsidR="008D4062" w:rsidRPr="008D4062">
        <w:t>5</w:t>
      </w:r>
      <w:r w:rsidRPr="008F2422">
        <w:t>0 неврона, отговарящи за нивото на допамина, условно наречена „DA“. Наградата от средата се формира като сигнал от поасонов шумогенератор с определена честота пропорционална на наградата. Този вход е наречен „Reward Stimulus“. В синаптични</w:t>
      </w:r>
      <w:r w:rsidR="008D4062">
        <w:t>те</w:t>
      </w:r>
      <w:r w:rsidRPr="008F2422">
        <w:t xml:space="preserve"> връзки </w:t>
      </w:r>
      <w:r w:rsidR="008D4062">
        <w:t xml:space="preserve">между </w:t>
      </w:r>
      <w:r w:rsidR="008D4062" w:rsidRPr="008F2422">
        <w:t>„</w:t>
      </w:r>
      <w:r w:rsidR="008D4062" w:rsidRPr="008F2422">
        <w:rPr>
          <w:lang w:val="en-US"/>
        </w:rPr>
        <w:t>States</w:t>
      </w:r>
      <w:r w:rsidR="008D4062" w:rsidRPr="008F2422">
        <w:t>“ и „</w:t>
      </w:r>
      <w:r w:rsidR="008D4062" w:rsidRPr="008F2422">
        <w:rPr>
          <w:lang w:val="en-US"/>
        </w:rPr>
        <w:t>Actions</w:t>
      </w:r>
      <w:r w:rsidR="008D4062" w:rsidRPr="008F2422">
        <w:t>“</w:t>
      </w:r>
      <w:r w:rsidR="008D4062">
        <w:t xml:space="preserve"> </w:t>
      </w:r>
      <w:r w:rsidRPr="008F2422">
        <w:t>е заложено решението</w:t>
      </w:r>
      <w:r w:rsidR="00414F48">
        <w:t xml:space="preserve"> </w:t>
      </w:r>
      <w:r w:rsidR="00414F48">
        <w:rPr>
          <w:rFonts w:cs="Times New Roman"/>
        </w:rPr>
        <w:t>π</w:t>
      </w:r>
      <w:r w:rsidR="00414F48">
        <w:t>*</w:t>
      </w:r>
      <w:r w:rsidRPr="008F2422">
        <w:t>, защото в процеса на обучение на „</w:t>
      </w:r>
      <w:r w:rsidRPr="008F2422">
        <w:rPr>
          <w:lang w:val="en-US"/>
        </w:rPr>
        <w:t>Critic</w:t>
      </w:r>
      <w:r w:rsidRPr="008F2422">
        <w:t xml:space="preserve">“, успешните ходове на агента са предпоставка за усилваща връзка от дадено състояние </w:t>
      </w:r>
      <w:r w:rsidR="008D4062">
        <w:t>на средата</w:t>
      </w:r>
      <w:r w:rsidRPr="008F2422">
        <w:t xml:space="preserve">, към определена посока, например „Ляво“. „Reward Stimulus“ постъпва през групата „DA“. Така „DA“ отчита очакваната награда, а не абсолютната награда, което съответства на  TD грешката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</w:rPr>
          <m:t>+γV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  <m:r>
          <w:rPr>
            <w:rFonts w:ascii="Cambria Math" w:hAnsi="Cambria Math"/>
          </w:rPr>
          <m:t>-V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t-1</m:t>
                </m:r>
              </m:sub>
            </m:sSub>
          </m:e>
        </m:d>
      </m:oMath>
      <w:r w:rsidR="008D4062">
        <w:rPr>
          <w:rFonts w:eastAsiaTheme="minorEastAsia"/>
        </w:rPr>
        <w:t xml:space="preserve"> </w:t>
      </w:r>
      <w:r w:rsidRPr="008F2422">
        <w:t>от (5.</w:t>
      </w:r>
      <w:r w:rsidR="008D4062">
        <w:t>7</w:t>
      </w:r>
      <w:r w:rsidRPr="008F2422">
        <w:t>)</w:t>
      </w:r>
      <w:r w:rsidR="008D4062">
        <w:t xml:space="preserve">. </w:t>
      </w:r>
      <w:r w:rsidRPr="008F2422">
        <w:t>Допаминовите синапси в симулатора NEST получават нивото на допамина, генерирано от DA посредством устройствотo volume transmitter, описан в 5.</w:t>
      </w:r>
      <w:r w:rsidR="006A1E12">
        <w:t>6</w:t>
      </w:r>
      <w:r w:rsidRPr="008F2422">
        <w:t xml:space="preserve">. Тъй като средата </w:t>
      </w:r>
      <w:r w:rsidR="006A1E12">
        <w:rPr>
          <w:lang w:val="en-US"/>
        </w:rPr>
        <w:t>CartPole</w:t>
      </w:r>
      <w:r w:rsidRPr="008F2422">
        <w:t xml:space="preserve"> дава награда </w:t>
      </w:r>
      <w:r w:rsidR="006A1E12">
        <w:t xml:space="preserve">на всеки ход от всеки </w:t>
      </w:r>
      <w:r w:rsidRPr="008F2422">
        <w:t>експеримент</w:t>
      </w:r>
      <w:r w:rsidR="0057695D">
        <w:t>,</w:t>
      </w:r>
      <w:r w:rsidR="006A1E12">
        <w:t xml:space="preserve"> има обучение винаги, когато наградата се различава от очакваната награда</w:t>
      </w:r>
      <w:r w:rsidRPr="008F2422">
        <w:t xml:space="preserve">. Тук е редно да </w:t>
      </w:r>
      <w:r w:rsidR="0057695D">
        <w:t xml:space="preserve">се </w:t>
      </w:r>
      <w:r w:rsidRPr="008F2422">
        <w:t>спомен</w:t>
      </w:r>
      <w:r w:rsidR="0057695D">
        <w:t>е</w:t>
      </w:r>
      <w:r w:rsidRPr="008F2422">
        <w:t xml:space="preserve">, че не бихме могли да се справим с отрицателна награда без съществено да променим постановката, тъй като обемният трансмитер на допамин работи на базата на генерирани спайкове, които винаги са положително число (няма как да генерираме отрицателни </w:t>
      </w:r>
      <w:r w:rsidR="00893876">
        <w:t xml:space="preserve">брой </w:t>
      </w:r>
      <w:r w:rsidRPr="008F2422">
        <w:t>спайкове).</w:t>
      </w:r>
    </w:p>
    <w:p w14:paraId="575D7AF5" w14:textId="71F2E946" w:rsidR="00657743" w:rsidRDefault="00657743" w:rsidP="00A0704F">
      <w:r>
        <w:lastRenderedPageBreak/>
        <w:t>След пускане на скрипт вариант 2 наблюдаваме следните резултати.</w:t>
      </w:r>
    </w:p>
    <w:p w14:paraId="138677C6" w14:textId="684F7A3E" w:rsidR="00657743" w:rsidRDefault="00772A27" w:rsidP="00657743">
      <w:pPr>
        <w:jc w:val="center"/>
      </w:pPr>
      <w:r>
        <w:rPr>
          <w:noProof/>
          <w:lang w:val="en-GB" w:eastAsia="en-GB"/>
        </w:rPr>
        <w:drawing>
          <wp:inline distT="0" distB="0" distL="0" distR="0" wp14:anchorId="1011695D" wp14:editId="478F8789">
            <wp:extent cx="3387725" cy="2634660"/>
            <wp:effectExtent l="0" t="0" r="3175" b="0"/>
            <wp:docPr id="806896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957" cy="2638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28FB6" w14:textId="78B7F64C" w:rsidR="006A1E12" w:rsidRDefault="006A1E12" w:rsidP="006A1E12">
      <w:pPr>
        <w:pStyle w:val="Quote"/>
      </w:pPr>
      <w:r>
        <w:t>Фиг. 6.2.</w:t>
      </w:r>
      <w:r w:rsidR="00E64E6D">
        <w:t>2</w:t>
      </w:r>
      <w:r>
        <w:t>.</w:t>
      </w:r>
      <w:r w:rsidR="00E64E6D">
        <w:t>2</w:t>
      </w:r>
      <w:r>
        <w:t xml:space="preserve"> Резултати от обучение на вариант 2</w:t>
      </w:r>
      <w:r w:rsidR="00E64E6D">
        <w:t xml:space="preserve"> при </w:t>
      </w:r>
      <w:r w:rsidR="00E64E6D">
        <w:rPr>
          <w:rFonts w:cs="Times New Roman"/>
        </w:rPr>
        <w:t>γ</w:t>
      </w:r>
      <w:r w:rsidR="00E64E6D">
        <w:t>=0.95</w:t>
      </w:r>
      <w:r w:rsidR="00B70ED0">
        <w:t xml:space="preserve"> за 200 епизода</w:t>
      </w:r>
    </w:p>
    <w:p w14:paraId="539DE121" w14:textId="0310C3A0" w:rsidR="00D01E50" w:rsidRDefault="00E64E6D" w:rsidP="006A1E12">
      <w:r>
        <w:t xml:space="preserve">Вариантът </w:t>
      </w:r>
      <w:r w:rsidR="00772A27">
        <w:t>изглежда</w:t>
      </w:r>
      <w:r>
        <w:t xml:space="preserve"> дава очакваните резултати за решение</w:t>
      </w:r>
      <w:r w:rsidR="00772A27">
        <w:t xml:space="preserve"> още на първите 10 стъпки. </w:t>
      </w:r>
      <w:r w:rsidR="00B70ED0">
        <w:t xml:space="preserve">На първо място огромно значение имат входните </w:t>
      </w:r>
      <w:r w:rsidR="0057695D">
        <w:t xml:space="preserve">променливи </w:t>
      </w:r>
      <w:r w:rsidR="00B70ED0">
        <w:t xml:space="preserve">и тяхното </w:t>
      </w:r>
      <w:r w:rsidR="0057695D">
        <w:t>мащабиране</w:t>
      </w:r>
      <w:r w:rsidR="00B70ED0">
        <w:t xml:space="preserve">. В този случай </w:t>
      </w:r>
      <w:r w:rsidR="0057695D">
        <w:t xml:space="preserve">са избрани </w:t>
      </w:r>
      <w:r w:rsidR="00B70ED0">
        <w:t>стойностите 0.2-1.5 както е видно от Таблица 6.2.2.</w:t>
      </w:r>
      <w:r w:rsidR="00D01E50">
        <w:t>3</w:t>
      </w:r>
      <w:r w:rsidR="00B70ED0">
        <w:t xml:space="preserve"> колона 5. В този интервал, получен след множество експерименти, стойностите дават оптимален резултат и могат да възбудят невронните групи на състоянията, така, че да са балансирани спайковете към следващата </w:t>
      </w:r>
      <w:r w:rsidR="00D01E50">
        <w:t xml:space="preserve">свързана </w:t>
      </w:r>
      <w:r w:rsidR="00B70ED0">
        <w:t xml:space="preserve">невронна група. </w:t>
      </w:r>
    </w:p>
    <w:p w14:paraId="2CBAD475" w14:textId="7F79A7D9" w:rsidR="00D01E50" w:rsidRDefault="00B70ED0" w:rsidP="006A1E12">
      <w:pPr>
        <w:rPr>
          <w:rFonts w:eastAsiaTheme="minorEastAsia"/>
        </w:rPr>
      </w:pPr>
      <w:r>
        <w:t xml:space="preserve">Втората важна промяна е скоростта на положителното и отрицателното обучение. Под положително обучение се има предвид параметъра на допаминовите връзки </w:t>
      </w:r>
      <w:r>
        <w:rPr>
          <w:lang w:val="en-US"/>
        </w:rPr>
        <w:t>A</w:t>
      </w:r>
      <w:r w:rsidRPr="00B70ED0">
        <w:t>_</w:t>
      </w:r>
      <w:r>
        <w:rPr>
          <w:lang w:val="en-US"/>
        </w:rPr>
        <w:t>plus</w:t>
      </w:r>
      <w:r w:rsidRPr="00B70ED0">
        <w:t xml:space="preserve">=0.004. </w:t>
      </w:r>
      <w:r>
        <w:t xml:space="preserve">Под отрицателно обучение се има предвид параметъра </w:t>
      </w:r>
      <w:r>
        <w:rPr>
          <w:lang w:val="en-US"/>
        </w:rPr>
        <w:t>A</w:t>
      </w:r>
      <w:r w:rsidRPr="00B70ED0">
        <w:t>_</w:t>
      </w:r>
      <w:r>
        <w:rPr>
          <w:lang w:val="en-US"/>
        </w:rPr>
        <w:t>minus</w:t>
      </w:r>
      <w:r w:rsidRPr="00B70ED0">
        <w:t xml:space="preserve">=0.0, </w:t>
      </w:r>
      <w:r>
        <w:t xml:space="preserve">т.е. няма отрицателно обучение. </w:t>
      </w:r>
      <w:r w:rsidR="005C3416">
        <w:t xml:space="preserve">Отрицателното обучение е премахнато. То </w:t>
      </w:r>
      <w:r>
        <w:t xml:space="preserve">отслабва тези невронни групи с допаминови връзки, </w:t>
      </w:r>
      <w:r w:rsidR="00183EC4">
        <w:t xml:space="preserve">за които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pre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post</m:t>
            </m:r>
          </m:sub>
        </m:sSub>
      </m:oMath>
      <w:r w:rsidR="00183EC4">
        <w:rPr>
          <w:rFonts w:eastAsiaTheme="minorEastAsia"/>
        </w:rPr>
        <w:t xml:space="preserve"> (5.6.2)</w:t>
      </w:r>
      <w:r w:rsidR="005C3416">
        <w:rPr>
          <w:rFonts w:eastAsiaTheme="minorEastAsia"/>
        </w:rPr>
        <w:t xml:space="preserve">. Но в </w:t>
      </w:r>
      <w:r w:rsidR="0057695D">
        <w:rPr>
          <w:rFonts w:eastAsiaTheme="minorEastAsia"/>
        </w:rPr>
        <w:t xml:space="preserve">конкретния </w:t>
      </w:r>
      <w:r w:rsidR="005C3416">
        <w:rPr>
          <w:rFonts w:eastAsiaTheme="minorEastAsia"/>
        </w:rPr>
        <w:t xml:space="preserve">случай невроните от </w:t>
      </w:r>
      <w:r w:rsidR="005C3416">
        <w:rPr>
          <w:rFonts w:eastAsiaTheme="minorEastAsia"/>
          <w:lang w:val="en-US"/>
        </w:rPr>
        <w:t>WTA</w:t>
      </w:r>
      <w:r w:rsidR="005C3416">
        <w:rPr>
          <w:rFonts w:eastAsiaTheme="minorEastAsia"/>
        </w:rPr>
        <w:t xml:space="preserve"> са единствено възбуждащи се от </w:t>
      </w:r>
      <w:r w:rsidR="005C3416">
        <w:rPr>
          <w:rFonts w:eastAsiaTheme="minorEastAsia"/>
          <w:lang w:val="en-US"/>
        </w:rPr>
        <w:t>States</w:t>
      </w:r>
      <w:r w:rsidR="005C3416" w:rsidRPr="005C3416">
        <w:rPr>
          <w:rFonts w:eastAsiaTheme="minorEastAsia"/>
        </w:rPr>
        <w:t xml:space="preserve">. </w:t>
      </w:r>
      <w:r w:rsidR="005C3416">
        <w:rPr>
          <w:rFonts w:eastAsiaTheme="minorEastAsia"/>
        </w:rPr>
        <w:t xml:space="preserve">Такива невронни двойки, за които времето на спайк </w:t>
      </w:r>
      <w:r w:rsidR="00617898">
        <w:rPr>
          <w:rFonts w:eastAsiaTheme="minorEastAsia"/>
        </w:rPr>
        <w:t>от групата</w:t>
      </w:r>
      <w:r w:rsidR="005C3416">
        <w:rPr>
          <w:rFonts w:eastAsiaTheme="minorEastAsia"/>
        </w:rPr>
        <w:t xml:space="preserve"> </w:t>
      </w:r>
      <w:r w:rsidR="005C3416">
        <w:rPr>
          <w:rFonts w:eastAsiaTheme="minorEastAsia"/>
          <w:lang w:val="en-US"/>
        </w:rPr>
        <w:t>State</w:t>
      </w:r>
      <w:r w:rsidR="005C3416">
        <w:rPr>
          <w:rFonts w:eastAsiaTheme="minorEastAsia"/>
        </w:rPr>
        <w:t xml:space="preserve"> изпреварва времето за спайк </w:t>
      </w:r>
      <w:r w:rsidR="00617898">
        <w:rPr>
          <w:rFonts w:eastAsiaTheme="minorEastAsia"/>
        </w:rPr>
        <w:t xml:space="preserve">на неврон </w:t>
      </w:r>
      <w:r w:rsidR="005C3416">
        <w:rPr>
          <w:rFonts w:eastAsiaTheme="minorEastAsia"/>
        </w:rPr>
        <w:t xml:space="preserve">от </w:t>
      </w:r>
      <w:r w:rsidR="00617898">
        <w:rPr>
          <w:rFonts w:eastAsiaTheme="minorEastAsia"/>
        </w:rPr>
        <w:t xml:space="preserve">групата </w:t>
      </w:r>
      <w:r w:rsidR="005C3416">
        <w:rPr>
          <w:rFonts w:eastAsiaTheme="minorEastAsia"/>
          <w:lang w:val="en-US"/>
        </w:rPr>
        <w:t>Actions</w:t>
      </w:r>
      <w:r w:rsidR="005C3416">
        <w:rPr>
          <w:rFonts w:eastAsiaTheme="minorEastAsia"/>
        </w:rPr>
        <w:t xml:space="preserve"> е резултат на страничен ефект</w:t>
      </w:r>
      <w:r w:rsidR="0057695D">
        <w:rPr>
          <w:rFonts w:eastAsiaTheme="minorEastAsia"/>
        </w:rPr>
        <w:t xml:space="preserve"> </w:t>
      </w:r>
      <w:r w:rsidR="00617898">
        <w:rPr>
          <w:rFonts w:eastAsiaTheme="minorEastAsia"/>
        </w:rPr>
        <w:t xml:space="preserve">(например редуващи се спайкове) </w:t>
      </w:r>
      <w:r w:rsidR="005C3416">
        <w:rPr>
          <w:rFonts w:eastAsiaTheme="minorEastAsia"/>
        </w:rPr>
        <w:t xml:space="preserve">и не е желан </w:t>
      </w:r>
      <w:r w:rsidR="00617898">
        <w:rPr>
          <w:rFonts w:eastAsiaTheme="minorEastAsia"/>
        </w:rPr>
        <w:t xml:space="preserve">ефект. Поради тази причина отрицателното обучение внася само шумове, макар и да регулира по някакъв начин теглата на допаминовите връзки да не нарастват прекалено много. </w:t>
      </w:r>
    </w:p>
    <w:p w14:paraId="2BAFEE33" w14:textId="6AD29C15" w:rsidR="00693540" w:rsidRDefault="00C378E1" w:rsidP="006A1E1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Следващата важна промяна е въвеждането на висок коефициент на скалиране на наградата </w:t>
      </w:r>
      <w:r w:rsidRPr="00C378E1">
        <w:rPr>
          <w:rFonts w:eastAsiaTheme="minorEastAsia"/>
        </w:rPr>
        <w:t>REWARD_SCALING = 6.25</w:t>
      </w:r>
      <w:r>
        <w:rPr>
          <w:rFonts w:eastAsiaTheme="minorEastAsia"/>
        </w:rPr>
        <w:t xml:space="preserve">. Целта е в началните епизоди агента да бъде научен да държи баланс, защото когато започне да пада балансираното рамо, средата пак дава награда и агента ще заучи падането като нещо полезно, което е невярно. </w:t>
      </w:r>
    </w:p>
    <w:p w14:paraId="31D0D9B7" w14:textId="03C12126" w:rsidR="006A1E12" w:rsidRDefault="00C378E1" w:rsidP="006A1E12">
      <w:pPr>
        <w:rPr>
          <w:rFonts w:eastAsiaTheme="minorEastAsia"/>
        </w:rPr>
      </w:pPr>
      <w:r>
        <w:rPr>
          <w:rFonts w:eastAsiaTheme="minorEastAsia"/>
        </w:rPr>
        <w:t>Следващата важна промяна е въвеждане на дълъг покой между епизодите и раздалечаване във времето на спайковете между отделните епизоди, защото допаминовите връзки могат да се влияят и от по-далечни спайкове във времето в зависимост от параметър за следа (</w:t>
      </w:r>
      <w:r w:rsidRPr="00C378E1">
        <w:rPr>
          <w:rFonts w:eastAsiaTheme="minorEastAsia"/>
        </w:rPr>
        <w:t>tau_c</w:t>
      </w:r>
      <w:r>
        <w:rPr>
          <w:rFonts w:eastAsiaTheme="minorEastAsia"/>
        </w:rPr>
        <w:t xml:space="preserve"> – </w:t>
      </w:r>
      <w:r>
        <w:rPr>
          <w:rFonts w:eastAsiaTheme="minorEastAsia"/>
          <w:lang w:val="en-US"/>
        </w:rPr>
        <w:t>eligibility</w:t>
      </w:r>
      <w:r w:rsidRPr="00C378E1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trace</w:t>
      </w:r>
      <w:r w:rsidRPr="00C378E1">
        <w:rPr>
          <w:rFonts w:eastAsiaTheme="minorEastAsia"/>
        </w:rPr>
        <w:t xml:space="preserve">). </w:t>
      </w:r>
      <w:r>
        <w:rPr>
          <w:rFonts w:eastAsiaTheme="minorEastAsia"/>
        </w:rPr>
        <w:t>Това налага въвеждане на следната промяна: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378E1" w14:paraId="3190D216" w14:textId="77777777" w:rsidTr="00C378E1">
        <w:tc>
          <w:tcPr>
            <w:tcW w:w="9016" w:type="dxa"/>
          </w:tcPr>
          <w:p w14:paraId="2D0A4780" w14:textId="77777777" w:rsidR="00C378E1" w:rsidRPr="00C378E1" w:rsidRDefault="00C378E1" w:rsidP="00547126">
            <w:pPr>
              <w:pStyle w:val="code"/>
            </w:pPr>
            <w:r w:rsidRPr="00693540">
              <w:rPr>
                <w:lang w:val="bg-BG"/>
              </w:rPr>
              <w:t xml:space="preserve">        </w:t>
            </w:r>
            <w:r w:rsidRPr="00C378E1">
              <w:t>if done:</w:t>
            </w:r>
          </w:p>
          <w:p w14:paraId="7E65D030" w14:textId="77777777" w:rsidR="00C378E1" w:rsidRPr="00C378E1" w:rsidRDefault="00C378E1" w:rsidP="00547126">
            <w:pPr>
              <w:pStyle w:val="code"/>
            </w:pPr>
            <w:r w:rsidRPr="00C378E1">
              <w:t xml:space="preserve">            # Long rest time to separate episodes</w:t>
            </w:r>
          </w:p>
          <w:p w14:paraId="22F0C7B6" w14:textId="77777777" w:rsidR="00C378E1" w:rsidRPr="00C378E1" w:rsidRDefault="00C378E1" w:rsidP="00547126">
            <w:pPr>
              <w:pStyle w:val="code"/>
            </w:pPr>
            <w:r w:rsidRPr="00C378E1">
              <w:t xml:space="preserve">            nest.Simulate(10 * REST_TIME)</w:t>
            </w:r>
          </w:p>
          <w:p w14:paraId="1BDABCFC" w14:textId="0A2A57C7" w:rsidR="00C378E1" w:rsidRPr="00C378E1" w:rsidRDefault="00C378E1" w:rsidP="00547126">
            <w:pPr>
              <w:pStyle w:val="code"/>
            </w:pPr>
            <w:r w:rsidRPr="00C378E1">
              <w:t xml:space="preserve">            </w:t>
            </w:r>
            <w:proofErr w:type="spellStart"/>
            <w:r w:rsidRPr="00C378E1">
              <w:t>current_time</w:t>
            </w:r>
            <w:proofErr w:type="spellEnd"/>
            <w:r w:rsidRPr="00C378E1">
              <w:t xml:space="preserve"> += 10 * REST_TIME</w:t>
            </w:r>
          </w:p>
        </w:tc>
      </w:tr>
    </w:tbl>
    <w:p w14:paraId="4496DC77" w14:textId="7D5CED05" w:rsidR="00C378E1" w:rsidRDefault="00693540" w:rsidP="00693540">
      <w:pPr>
        <w:pStyle w:val="Quote"/>
      </w:pPr>
      <w:r>
        <w:t>Таблица 6.2.2.</w:t>
      </w:r>
      <w:r w:rsidR="00D01E50">
        <w:t>4</w:t>
      </w:r>
      <w:r>
        <w:t xml:space="preserve"> Въвеждане на разделяне на епизодите във времето с многократно време за почивка.</w:t>
      </w:r>
    </w:p>
    <w:p w14:paraId="0909D687" w14:textId="59E03E09" w:rsidR="00693540" w:rsidRDefault="00693540" w:rsidP="00693540">
      <w:r>
        <w:t xml:space="preserve">По този начин </w:t>
      </w:r>
      <w:r w:rsidR="0057695D">
        <w:t xml:space="preserve">става </w:t>
      </w:r>
      <w:r>
        <w:t>невъзможно спайк от преден епизод да влияе на спайк от следващ епизод.</w:t>
      </w:r>
      <w:r w:rsidR="00D01E50">
        <w:t xml:space="preserve"> </w:t>
      </w:r>
      <w:r w:rsidR="0057695D">
        <w:t>Фигурата по-долу показва</w:t>
      </w:r>
      <w:r w:rsidR="00D01E50">
        <w:t xml:space="preserve"> спайк диаграмите на вариант 2 за последният епизод, заедно с кумулативната награда във времето за 250 епизода.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6"/>
        <w:gridCol w:w="4370"/>
      </w:tblGrid>
      <w:tr w:rsidR="00D01E50" w14:paraId="62383B70" w14:textId="77777777" w:rsidTr="00802219">
        <w:tc>
          <w:tcPr>
            <w:tcW w:w="4568" w:type="dxa"/>
            <w:vAlign w:val="center"/>
          </w:tcPr>
          <w:p w14:paraId="013BA7DE" w14:textId="77777777" w:rsidR="00D01E50" w:rsidRDefault="00D01E50" w:rsidP="00802219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9880D30" wp14:editId="717727D6">
                  <wp:extent cx="2630453" cy="1972840"/>
                  <wp:effectExtent l="0" t="0" r="0" b="8890"/>
                  <wp:docPr id="1332750444" name="Picture 1332750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750444" name="Picture 1332750444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453" cy="197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A392DD" w14:textId="77777777" w:rsidR="00D01E50" w:rsidRDefault="00D01E50" w:rsidP="00802219">
            <w:pPr>
              <w:jc w:val="center"/>
            </w:pPr>
            <w:r>
              <w:t>(А)</w:t>
            </w:r>
          </w:p>
        </w:tc>
        <w:tc>
          <w:tcPr>
            <w:tcW w:w="4458" w:type="dxa"/>
            <w:vAlign w:val="center"/>
          </w:tcPr>
          <w:p w14:paraId="6646105C" w14:textId="77777777" w:rsidR="00D01E50" w:rsidRDefault="00D01E50" w:rsidP="00802219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8534D29" wp14:editId="533AF88E">
                  <wp:extent cx="2588001" cy="1941000"/>
                  <wp:effectExtent l="0" t="0" r="3175" b="2540"/>
                  <wp:docPr id="338822482" name="Picture 338822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822482" name="Picture 338822482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001" cy="194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EE8A31" w14:textId="77777777" w:rsidR="00D01E50" w:rsidRDefault="00D01E50" w:rsidP="00802219">
            <w:pPr>
              <w:jc w:val="center"/>
            </w:pPr>
            <w:r>
              <w:t>(Б)</w:t>
            </w:r>
          </w:p>
        </w:tc>
      </w:tr>
      <w:tr w:rsidR="00D01E50" w14:paraId="4D5F800E" w14:textId="77777777" w:rsidTr="00802219">
        <w:tc>
          <w:tcPr>
            <w:tcW w:w="4568" w:type="dxa"/>
            <w:vAlign w:val="center"/>
          </w:tcPr>
          <w:p w14:paraId="224D1606" w14:textId="77777777" w:rsidR="00D01E50" w:rsidRDefault="00D01E50" w:rsidP="00802219">
            <w:pPr>
              <w:jc w:val="center"/>
            </w:pPr>
            <w:r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5CED1106" wp14:editId="7038A581">
                  <wp:extent cx="2596649" cy="1947487"/>
                  <wp:effectExtent l="0" t="0" r="0" b="0"/>
                  <wp:docPr id="1461148132" name="Picture 1461148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1148132" name="Picture 1461148132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649" cy="1947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52B1F6" w14:textId="77777777" w:rsidR="00D01E50" w:rsidRDefault="00D01E50" w:rsidP="00802219">
            <w:pPr>
              <w:jc w:val="center"/>
            </w:pPr>
            <w:r>
              <w:t>(В)</w:t>
            </w:r>
          </w:p>
        </w:tc>
        <w:tc>
          <w:tcPr>
            <w:tcW w:w="4458" w:type="dxa"/>
            <w:vAlign w:val="center"/>
          </w:tcPr>
          <w:p w14:paraId="3981CC4F" w14:textId="77777777" w:rsidR="00D01E50" w:rsidRDefault="00D01E50" w:rsidP="00802219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40DAC8F" wp14:editId="4B2152A6">
                  <wp:extent cx="2616969" cy="1962727"/>
                  <wp:effectExtent l="0" t="0" r="0" b="0"/>
                  <wp:docPr id="511538616" name="Picture 511538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538616" name="Picture 511538616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969" cy="1962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87D768" w14:textId="77777777" w:rsidR="00D01E50" w:rsidRDefault="00D01E50" w:rsidP="00802219">
            <w:pPr>
              <w:jc w:val="center"/>
            </w:pPr>
            <w:r>
              <w:t>(Г)</w:t>
            </w:r>
          </w:p>
        </w:tc>
      </w:tr>
      <w:tr w:rsidR="00D01E50" w14:paraId="5F5B3465" w14:textId="77777777" w:rsidTr="00802219">
        <w:tc>
          <w:tcPr>
            <w:tcW w:w="4568" w:type="dxa"/>
            <w:vAlign w:val="center"/>
          </w:tcPr>
          <w:p w14:paraId="63C079AB" w14:textId="77777777" w:rsidR="00D01E50" w:rsidRDefault="00D01E50" w:rsidP="00802219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4631C174" wp14:editId="54AF0147">
                  <wp:extent cx="2811485" cy="2108614"/>
                  <wp:effectExtent l="0" t="0" r="8255" b="6350"/>
                  <wp:docPr id="1449392603" name="Picture 1449392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9392603" name="Picture 1449392603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485" cy="2108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087421" w14:textId="77777777" w:rsidR="00D01E50" w:rsidRDefault="00D01E50" w:rsidP="00802219">
            <w:pPr>
              <w:jc w:val="center"/>
            </w:pPr>
            <w:r>
              <w:t>(Д)</w:t>
            </w:r>
          </w:p>
        </w:tc>
        <w:tc>
          <w:tcPr>
            <w:tcW w:w="4458" w:type="dxa"/>
            <w:vAlign w:val="center"/>
          </w:tcPr>
          <w:p w14:paraId="20E3D47B" w14:textId="61C48EFA" w:rsidR="00D01E50" w:rsidRDefault="00D01E50" w:rsidP="00802219">
            <w:pPr>
              <w:jc w:val="center"/>
            </w:pPr>
          </w:p>
        </w:tc>
      </w:tr>
    </w:tbl>
    <w:p w14:paraId="48F5EBFF" w14:textId="663509C2" w:rsidR="00D01E50" w:rsidRPr="00D32EC5" w:rsidRDefault="00D01E50" w:rsidP="00D01E50">
      <w:pPr>
        <w:pStyle w:val="Quote"/>
      </w:pPr>
      <w:r>
        <w:t>Фиг. 6.2.2.3 Резултати от обучение, вариант 2 за 250 епизода</w:t>
      </w:r>
      <w:r w:rsidRPr="00D32EC5">
        <w:t xml:space="preserve">, </w:t>
      </w:r>
      <w:r>
        <w:t>А,Б,В,Г – Спайкове и хистограма на различни невронни групи за последния епизод, Д</w:t>
      </w:r>
      <w:r w:rsidRPr="00D32EC5">
        <w:t xml:space="preserve"> </w:t>
      </w:r>
      <w:r>
        <w:t>– резултат от обучение</w:t>
      </w:r>
    </w:p>
    <w:p w14:paraId="1D6B5F4B" w14:textId="77777777" w:rsidR="00D01E50" w:rsidRPr="00CC42A2" w:rsidRDefault="00D01E50" w:rsidP="00D01E50"/>
    <w:p w14:paraId="3B3388ED" w14:textId="1DA02854" w:rsidR="00D01E50" w:rsidRPr="004D2366" w:rsidRDefault="00D01E50" w:rsidP="00D01E50">
      <w:r>
        <w:t>Вижда</w:t>
      </w:r>
      <w:r w:rsidR="00D31600">
        <w:t xml:space="preserve"> се</w:t>
      </w:r>
      <w:r w:rsidR="003E31FC">
        <w:t>, че</w:t>
      </w:r>
      <w:r w:rsidR="00D31600">
        <w:t xml:space="preserve"> </w:t>
      </w:r>
      <w:r>
        <w:t xml:space="preserve">още в ранните епизоди (Фиг.6.2.2.4-Д) средните точки от епизод надминават 195 точки. Можем да считаме, че задачата е решена с </w:t>
      </w:r>
      <w:r w:rsidR="00D31600">
        <w:t xml:space="preserve">тези подобрения </w:t>
      </w:r>
      <w:r>
        <w:t>във вариант 2.</w:t>
      </w:r>
      <w:r w:rsidR="004D2366">
        <w:t xml:space="preserve"> Решението надминава всички решения както с класически невронни мрежи , така и с </w:t>
      </w:r>
      <w:r w:rsidR="004D2366">
        <w:rPr>
          <w:lang w:val="en-US"/>
        </w:rPr>
        <w:t>SNN</w:t>
      </w:r>
      <w:r w:rsidR="004D2366">
        <w:t xml:space="preserve">, изброени в обзорната част в началото, освен решението на </w:t>
      </w:r>
      <w:r w:rsidR="004D2366" w:rsidRPr="00A854DC">
        <w:rPr>
          <w:lang w:val="en-US"/>
        </w:rPr>
        <w:t>Jian</w:t>
      </w:r>
      <w:r w:rsidR="004D2366" w:rsidRPr="00F021CC">
        <w:t xml:space="preserve"> </w:t>
      </w:r>
      <w:r w:rsidR="004D2366" w:rsidRPr="00A854DC">
        <w:rPr>
          <w:lang w:val="en-US"/>
        </w:rPr>
        <w:t>Xu</w:t>
      </w:r>
      <w:r w:rsidR="004D2366">
        <w:t xml:space="preserve"> </w:t>
      </w:r>
      <w:r w:rsidR="004D2366" w:rsidRPr="00F021CC">
        <w:t>[11]</w:t>
      </w:r>
      <w:r w:rsidR="004D2366">
        <w:t xml:space="preserve"> (което от своя страна не е машинно самообучение, а човешко наблюдение).</w:t>
      </w:r>
    </w:p>
    <w:p w14:paraId="52794401" w14:textId="7AE44566" w:rsidR="00D01E50" w:rsidRDefault="00D01E50" w:rsidP="00693540">
      <w:r>
        <w:t xml:space="preserve">Тренирането на подобна задача на </w:t>
      </w:r>
      <w:r>
        <w:rPr>
          <w:lang w:val="en-US"/>
        </w:rPr>
        <w:t>DELL</w:t>
      </w:r>
      <w:r w:rsidRPr="00712C05">
        <w:t xml:space="preserve"> </w:t>
      </w:r>
      <w:r>
        <w:rPr>
          <w:lang w:val="en-US"/>
        </w:rPr>
        <w:t>XPS</w:t>
      </w:r>
      <w:r w:rsidRPr="00712C05">
        <w:t xml:space="preserve">, </w:t>
      </w:r>
      <w:r>
        <w:rPr>
          <w:lang w:val="en-US"/>
        </w:rPr>
        <w:t>Intel</w:t>
      </w:r>
      <w:r w:rsidRPr="00712C05">
        <w:t xml:space="preserve"> </w:t>
      </w:r>
      <w:r>
        <w:rPr>
          <w:lang w:val="en-US"/>
        </w:rPr>
        <w:t>I</w:t>
      </w:r>
      <w:r w:rsidRPr="00712C05">
        <w:t>9</w:t>
      </w:r>
      <w:r>
        <w:t xml:space="preserve"> </w:t>
      </w:r>
      <w:r w:rsidRPr="00712C05">
        <w:t>32</w:t>
      </w:r>
      <w:r>
        <w:rPr>
          <w:lang w:val="en-US"/>
        </w:rPr>
        <w:t>GB</w:t>
      </w:r>
      <w:r w:rsidRPr="00712C05">
        <w:t xml:space="preserve"> </w:t>
      </w:r>
      <w:r>
        <w:rPr>
          <w:lang w:val="en-US"/>
        </w:rPr>
        <w:t>RAM</w:t>
      </w:r>
      <w:r w:rsidRPr="00712C05">
        <w:t xml:space="preserve"> </w:t>
      </w:r>
      <w:r>
        <w:t xml:space="preserve">с виртуална машина </w:t>
      </w:r>
      <w:r>
        <w:rPr>
          <w:lang w:val="en-US"/>
        </w:rPr>
        <w:t>VirtualBox</w:t>
      </w:r>
      <w:r>
        <w:t xml:space="preserve"> и </w:t>
      </w:r>
      <w:r>
        <w:rPr>
          <w:lang w:val="en-US"/>
        </w:rPr>
        <w:t>Ubuntu</w:t>
      </w:r>
      <w:r w:rsidRPr="00712C05">
        <w:t xml:space="preserve"> </w:t>
      </w:r>
      <w:r w:rsidR="004D2366">
        <w:t xml:space="preserve">отнема </w:t>
      </w:r>
      <w:r>
        <w:t>около 1 час.</w:t>
      </w:r>
      <w:r w:rsidRPr="00712C05">
        <w:t xml:space="preserve"> </w:t>
      </w:r>
      <w:r w:rsidR="00D31600">
        <w:t>Невронните групи са намалени до минимален брой, за да се ускори симулацията</w:t>
      </w:r>
      <w:r>
        <w:t>.</w:t>
      </w:r>
    </w:p>
    <w:p w14:paraId="396CC19F" w14:textId="0D1551F5" w:rsidR="00693540" w:rsidRDefault="00693540" w:rsidP="00693540">
      <w:r>
        <w:lastRenderedPageBreak/>
        <w:t xml:space="preserve">Трябва да се има предвид, че всяко стартиране на скрипта </w:t>
      </w:r>
      <w:r w:rsidR="004D2366">
        <w:t xml:space="preserve">няма да </w:t>
      </w:r>
      <w:r>
        <w:t>обучи агента по същия начин, поради наличието на случаен момент</w:t>
      </w:r>
      <w:r w:rsidR="005440D9">
        <w:t xml:space="preserve"> при свързването на мрежата. Случайността идва от бернулиевите връзки по двойки с вероятност 0.4, </w:t>
      </w:r>
      <w:r w:rsidR="003E31FC">
        <w:t xml:space="preserve">както и от </w:t>
      </w:r>
      <w:r w:rsidR="005440D9">
        <w:t>поасонови</w:t>
      </w:r>
      <w:r w:rsidR="003E31FC">
        <w:t>те</w:t>
      </w:r>
      <w:r w:rsidR="005440D9">
        <w:t xml:space="preserve"> шумогенератори и </w:t>
      </w:r>
      <w:r w:rsidR="003E31FC">
        <w:t>и</w:t>
      </w:r>
      <w:r w:rsidR="005440D9">
        <w:t xml:space="preserve"> средата, която стартира по случаен начин всеки път.</w:t>
      </w:r>
    </w:p>
    <w:p w14:paraId="707FB42C" w14:textId="64D3299D" w:rsidR="005440D9" w:rsidRPr="00693540" w:rsidRDefault="005440D9" w:rsidP="00693540">
      <w:r>
        <w:t xml:space="preserve">За пълнота на експеримента </w:t>
      </w:r>
      <w:r w:rsidR="003E31FC">
        <w:t xml:space="preserve">е увеличен </w:t>
      </w:r>
      <w:r>
        <w:t xml:space="preserve">параметърът </w:t>
      </w:r>
      <w:r>
        <w:rPr>
          <w:rFonts w:cs="Times New Roman"/>
        </w:rPr>
        <w:t>γ</w:t>
      </w:r>
      <w:r>
        <w:t xml:space="preserve"> до </w:t>
      </w:r>
      <w:r>
        <w:rPr>
          <w:rFonts w:cs="Times New Roman"/>
        </w:rPr>
        <w:t>γ</w:t>
      </w:r>
      <w:r>
        <w:t xml:space="preserve"> =0.999 </w:t>
      </w:r>
      <w:r w:rsidR="003E31FC">
        <w:t>и резултатът е</w:t>
      </w:r>
      <w:r>
        <w:t xml:space="preserve"> сравним с резултатите от </w:t>
      </w:r>
      <w:r>
        <w:rPr>
          <w:rFonts w:cs="Times New Roman"/>
        </w:rPr>
        <w:t>γ</w:t>
      </w:r>
      <w:r>
        <w:t>=0.95</w:t>
      </w:r>
      <w:r w:rsidR="00042F8D">
        <w:t xml:space="preserve"> но само до достигане на средно 195 точки от последните 100 епизода</w:t>
      </w:r>
      <w:r>
        <w:t>. Логиката на увеличаване на този параметър е, че наградата в бъдеще е толкова ценна колкото наградата сега.</w:t>
      </w:r>
    </w:p>
    <w:p w14:paraId="62AB6BDD" w14:textId="56B64307" w:rsidR="009C753E" w:rsidRDefault="005440D9" w:rsidP="009C753E">
      <w:pPr>
        <w:jc w:val="center"/>
      </w:pPr>
      <w:r w:rsidRPr="005440D9">
        <w:rPr>
          <w:noProof/>
          <w:lang w:val="en-GB" w:eastAsia="en-GB"/>
        </w:rPr>
        <w:drawing>
          <wp:inline distT="0" distB="0" distL="0" distR="0" wp14:anchorId="293654B0" wp14:editId="5E2DFB4C">
            <wp:extent cx="2651125" cy="2130358"/>
            <wp:effectExtent l="0" t="0" r="0" b="3810"/>
            <wp:docPr id="1289211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117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58728" cy="213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EBE4" w14:textId="2EC60881" w:rsidR="009C753E" w:rsidRDefault="009C753E" w:rsidP="009C753E">
      <w:pPr>
        <w:pStyle w:val="Quote"/>
      </w:pPr>
      <w:r>
        <w:t>Фиг. 6.2.2.</w:t>
      </w:r>
      <w:r w:rsidR="00CC42A2" w:rsidRPr="00CC42A2">
        <w:t>3</w:t>
      </w:r>
      <w:r>
        <w:t xml:space="preserve"> Резултати от обучение на вариант 2 при </w:t>
      </w:r>
      <w:r>
        <w:rPr>
          <w:rFonts w:cs="Times New Roman"/>
        </w:rPr>
        <w:t>γ</w:t>
      </w:r>
      <w:r>
        <w:t>=0.999</w:t>
      </w:r>
      <w:r w:rsidR="005440D9">
        <w:t xml:space="preserve"> до достигане на решение при епизод 11</w:t>
      </w:r>
    </w:p>
    <w:p w14:paraId="47E1EE6B" w14:textId="77777777" w:rsidR="00CC42A2" w:rsidRDefault="00CC42A2" w:rsidP="009C753E">
      <w:pPr>
        <w:rPr>
          <w:rFonts w:eastAsiaTheme="minorEastAsia"/>
        </w:rPr>
      </w:pPr>
    </w:p>
    <w:p w14:paraId="03EF41B2" w14:textId="77777777" w:rsidR="00A0704F" w:rsidRDefault="00A0704F" w:rsidP="00A0704F">
      <w:pPr>
        <w:pStyle w:val="Heading2"/>
      </w:pPr>
      <w:bookmarkStart w:id="140" w:name="_Toc134572888"/>
      <w:r>
        <w:t>6.3 Параметри на постановката и анализ на резултатите</w:t>
      </w:r>
      <w:bookmarkEnd w:id="140"/>
    </w:p>
    <w:p w14:paraId="0CB80D54" w14:textId="5D5C0D35" w:rsidR="00A0704F" w:rsidRDefault="00A0704F" w:rsidP="00A0704F">
      <w:r>
        <w:t>За допаминовите синапси са зададени следните параметри: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0704F" w14:paraId="29E68D2F" w14:textId="77777777" w:rsidTr="00802219">
        <w:tc>
          <w:tcPr>
            <w:tcW w:w="9016" w:type="dxa"/>
          </w:tcPr>
          <w:p w14:paraId="55CAE848" w14:textId="77777777" w:rsidR="00042F8D" w:rsidRDefault="00042F8D" w:rsidP="00547126">
            <w:pPr>
              <w:pStyle w:val="code"/>
            </w:pPr>
            <w:r>
              <w:t>tau_c = 50.0  # Time constant of eligibility trace</w:t>
            </w:r>
          </w:p>
          <w:p w14:paraId="643DFB6E" w14:textId="77777777" w:rsidR="00042F8D" w:rsidRDefault="00042F8D" w:rsidP="00547126">
            <w:pPr>
              <w:pStyle w:val="code"/>
            </w:pPr>
            <w:proofErr w:type="spellStart"/>
            <w:r>
              <w:t>tau_n</w:t>
            </w:r>
            <w:proofErr w:type="spellEnd"/>
            <w:r>
              <w:t xml:space="preserve"> = 20.0  # Time constant of dopaminergic trace</w:t>
            </w:r>
          </w:p>
          <w:p w14:paraId="1801DA0C" w14:textId="38E38CAB" w:rsidR="00EA6F1E" w:rsidRDefault="00042F8D" w:rsidP="00547126">
            <w:pPr>
              <w:pStyle w:val="code"/>
            </w:pPr>
            <w:proofErr w:type="spellStart"/>
            <w:r>
              <w:t>tau_plus</w:t>
            </w:r>
            <w:proofErr w:type="spellEnd"/>
            <w:r>
              <w:t xml:space="preserve"> = 20.</w:t>
            </w:r>
          </w:p>
          <w:p w14:paraId="4A57995A" w14:textId="77777777" w:rsidR="00042F8D" w:rsidRPr="00EA6F1E" w:rsidRDefault="00042F8D" w:rsidP="00547126">
            <w:pPr>
              <w:pStyle w:val="code"/>
            </w:pPr>
          </w:p>
          <w:p w14:paraId="55EBA503" w14:textId="77777777" w:rsidR="00042F8D" w:rsidRDefault="00042F8D" w:rsidP="00547126">
            <w:pPr>
              <w:pStyle w:val="code"/>
            </w:pPr>
            <w:r>
              <w:t># Connect states to actions</w:t>
            </w:r>
          </w:p>
          <w:p w14:paraId="4C2659CD" w14:textId="77777777" w:rsidR="00042F8D" w:rsidRDefault="00042F8D" w:rsidP="00547126">
            <w:pPr>
              <w:pStyle w:val="code"/>
            </w:pPr>
            <w:proofErr w:type="spellStart"/>
            <w:r>
              <w:t>nest.CopyModel</w:t>
            </w:r>
            <w:proofErr w:type="spellEnd"/>
            <w:r>
              <w:t>('</w:t>
            </w:r>
            <w:proofErr w:type="spellStart"/>
            <w:r>
              <w:t>stdp_dopamine_synapse</w:t>
            </w:r>
            <w:proofErr w:type="spellEnd"/>
            <w:r>
              <w:t>', '</w:t>
            </w:r>
            <w:proofErr w:type="spellStart"/>
            <w:r>
              <w:t>dopa_synapse</w:t>
            </w:r>
            <w:proofErr w:type="spellEnd"/>
            <w:r>
              <w:t>', {</w:t>
            </w:r>
          </w:p>
          <w:p w14:paraId="764FF505" w14:textId="77777777" w:rsidR="00042F8D" w:rsidRPr="008775C5" w:rsidRDefault="00042F8D" w:rsidP="00547126">
            <w:pPr>
              <w:pStyle w:val="code"/>
              <w:rPr>
                <w:lang w:val="fr-FR"/>
                <w:rPrChange w:id="141" w:author="borkox" w:date="2023-05-10T00:00:00Z">
                  <w:rPr/>
                </w:rPrChange>
              </w:rPr>
            </w:pPr>
            <w:r>
              <w:t xml:space="preserve">    </w:t>
            </w:r>
            <w:r w:rsidRPr="008775C5">
              <w:rPr>
                <w:lang w:val="fr-FR"/>
                <w:rPrChange w:id="142" w:author="borkox" w:date="2023-05-10T00:00:00Z">
                  <w:rPr/>
                </w:rPrChange>
              </w:rPr>
              <w:t xml:space="preserve">'vt': </w:t>
            </w:r>
            <w:proofErr w:type="spellStart"/>
            <w:r w:rsidRPr="008775C5">
              <w:rPr>
                <w:lang w:val="fr-FR"/>
                <w:rPrChange w:id="143" w:author="borkox" w:date="2023-05-10T00:00:00Z">
                  <w:rPr/>
                </w:rPrChange>
              </w:rPr>
              <w:t>vol_trans.get</w:t>
            </w:r>
            <w:proofErr w:type="spellEnd"/>
            <w:r w:rsidRPr="008775C5">
              <w:rPr>
                <w:lang w:val="fr-FR"/>
                <w:rPrChange w:id="144" w:author="borkox" w:date="2023-05-10T00:00:00Z">
                  <w:rPr/>
                </w:rPrChange>
              </w:rPr>
              <w:t>('</w:t>
            </w:r>
            <w:proofErr w:type="spellStart"/>
            <w:r w:rsidRPr="008775C5">
              <w:rPr>
                <w:lang w:val="fr-FR"/>
                <w:rPrChange w:id="145" w:author="borkox" w:date="2023-05-10T00:00:00Z">
                  <w:rPr/>
                </w:rPrChange>
              </w:rPr>
              <w:t>global_id</w:t>
            </w:r>
            <w:proofErr w:type="spellEnd"/>
            <w:r w:rsidRPr="008775C5">
              <w:rPr>
                <w:lang w:val="fr-FR"/>
                <w:rPrChange w:id="146" w:author="borkox" w:date="2023-05-10T00:00:00Z">
                  <w:rPr/>
                </w:rPrChange>
              </w:rPr>
              <w:t>'), '</w:t>
            </w:r>
            <w:proofErr w:type="spellStart"/>
            <w:r w:rsidRPr="008775C5">
              <w:rPr>
                <w:lang w:val="fr-FR"/>
                <w:rPrChange w:id="147" w:author="borkox" w:date="2023-05-10T00:00:00Z">
                  <w:rPr/>
                </w:rPrChange>
              </w:rPr>
              <w:t>A_plus</w:t>
            </w:r>
            <w:proofErr w:type="spellEnd"/>
            <w:r w:rsidRPr="008775C5">
              <w:rPr>
                <w:lang w:val="fr-FR"/>
                <w:rPrChange w:id="148" w:author="borkox" w:date="2023-05-10T00:00:00Z">
                  <w:rPr/>
                </w:rPrChange>
              </w:rPr>
              <w:t>': 0.004, '</w:t>
            </w:r>
            <w:proofErr w:type="spellStart"/>
            <w:r w:rsidRPr="008775C5">
              <w:rPr>
                <w:lang w:val="fr-FR"/>
                <w:rPrChange w:id="149" w:author="borkox" w:date="2023-05-10T00:00:00Z">
                  <w:rPr/>
                </w:rPrChange>
              </w:rPr>
              <w:t>A_minus</w:t>
            </w:r>
            <w:proofErr w:type="spellEnd"/>
            <w:r w:rsidRPr="008775C5">
              <w:rPr>
                <w:lang w:val="fr-FR"/>
                <w:rPrChange w:id="150" w:author="borkox" w:date="2023-05-10T00:00:00Z">
                  <w:rPr/>
                </w:rPrChange>
              </w:rPr>
              <w:t>': 0.0, "</w:t>
            </w:r>
            <w:proofErr w:type="spellStart"/>
            <w:r w:rsidRPr="008775C5">
              <w:rPr>
                <w:lang w:val="fr-FR"/>
                <w:rPrChange w:id="151" w:author="borkox" w:date="2023-05-10T00:00:00Z">
                  <w:rPr/>
                </w:rPrChange>
              </w:rPr>
              <w:t>tau_plus</w:t>
            </w:r>
            <w:proofErr w:type="spellEnd"/>
            <w:r w:rsidRPr="008775C5">
              <w:rPr>
                <w:lang w:val="fr-FR"/>
                <w:rPrChange w:id="152" w:author="borkox" w:date="2023-05-10T00:00:00Z">
                  <w:rPr/>
                </w:rPrChange>
              </w:rPr>
              <w:t xml:space="preserve">": </w:t>
            </w:r>
            <w:proofErr w:type="spellStart"/>
            <w:r w:rsidRPr="008775C5">
              <w:rPr>
                <w:lang w:val="fr-FR"/>
                <w:rPrChange w:id="153" w:author="borkox" w:date="2023-05-10T00:00:00Z">
                  <w:rPr/>
                </w:rPrChange>
              </w:rPr>
              <w:t>tau_plus</w:t>
            </w:r>
            <w:proofErr w:type="spellEnd"/>
            <w:r w:rsidRPr="008775C5">
              <w:rPr>
                <w:lang w:val="fr-FR"/>
                <w:rPrChange w:id="154" w:author="borkox" w:date="2023-05-10T00:00:00Z">
                  <w:rPr/>
                </w:rPrChange>
              </w:rPr>
              <w:t>,</w:t>
            </w:r>
          </w:p>
          <w:p w14:paraId="1A898CAD" w14:textId="7477C211" w:rsidR="00A0704F" w:rsidRPr="008775C5" w:rsidRDefault="00042F8D" w:rsidP="00547126">
            <w:pPr>
              <w:pStyle w:val="code"/>
              <w:rPr>
                <w:lang w:val="fr-FR"/>
                <w:rPrChange w:id="155" w:author="borkox" w:date="2023-05-10T00:00:00Z">
                  <w:rPr/>
                </w:rPrChange>
              </w:rPr>
            </w:pPr>
            <w:r w:rsidRPr="008775C5">
              <w:rPr>
                <w:lang w:val="fr-FR"/>
                <w:rPrChange w:id="156" w:author="borkox" w:date="2023-05-10T00:00:00Z">
                  <w:rPr/>
                </w:rPrChange>
              </w:rPr>
              <w:t xml:space="preserve">    '</w:t>
            </w:r>
            <w:proofErr w:type="spellStart"/>
            <w:r w:rsidRPr="008775C5">
              <w:rPr>
                <w:lang w:val="fr-FR"/>
                <w:rPrChange w:id="157" w:author="borkox" w:date="2023-05-10T00:00:00Z">
                  <w:rPr/>
                </w:rPrChange>
              </w:rPr>
              <w:t>Wmin</w:t>
            </w:r>
            <w:proofErr w:type="spellEnd"/>
            <w:r w:rsidRPr="008775C5">
              <w:rPr>
                <w:lang w:val="fr-FR"/>
                <w:rPrChange w:id="158" w:author="borkox" w:date="2023-05-10T00:00:00Z">
                  <w:rPr/>
                </w:rPrChange>
              </w:rPr>
              <w:t>': -1000., '</w:t>
            </w:r>
            <w:proofErr w:type="spellStart"/>
            <w:r w:rsidRPr="008775C5">
              <w:rPr>
                <w:lang w:val="fr-FR"/>
                <w:rPrChange w:id="159" w:author="borkox" w:date="2023-05-10T00:00:00Z">
                  <w:rPr/>
                </w:rPrChange>
              </w:rPr>
              <w:t>Wmax</w:t>
            </w:r>
            <w:proofErr w:type="spellEnd"/>
            <w:r w:rsidRPr="008775C5">
              <w:rPr>
                <w:lang w:val="fr-FR"/>
                <w:rPrChange w:id="160" w:author="borkox" w:date="2023-05-10T00:00:00Z">
                  <w:rPr/>
                </w:rPrChange>
              </w:rPr>
              <w:t>': 1000., 'b': 0., '</w:t>
            </w:r>
            <w:proofErr w:type="spellStart"/>
            <w:r w:rsidRPr="008775C5">
              <w:rPr>
                <w:lang w:val="fr-FR"/>
                <w:rPrChange w:id="161" w:author="borkox" w:date="2023-05-10T00:00:00Z">
                  <w:rPr/>
                </w:rPrChange>
              </w:rPr>
              <w:t>tau_n</w:t>
            </w:r>
            <w:proofErr w:type="spellEnd"/>
            <w:r w:rsidRPr="008775C5">
              <w:rPr>
                <w:lang w:val="fr-FR"/>
                <w:rPrChange w:id="162" w:author="borkox" w:date="2023-05-10T00:00:00Z">
                  <w:rPr/>
                </w:rPrChange>
              </w:rPr>
              <w:t xml:space="preserve">': </w:t>
            </w:r>
            <w:proofErr w:type="spellStart"/>
            <w:r w:rsidRPr="008775C5">
              <w:rPr>
                <w:lang w:val="fr-FR"/>
                <w:rPrChange w:id="163" w:author="borkox" w:date="2023-05-10T00:00:00Z">
                  <w:rPr/>
                </w:rPrChange>
              </w:rPr>
              <w:t>tau_n</w:t>
            </w:r>
            <w:proofErr w:type="spellEnd"/>
            <w:r w:rsidRPr="008775C5">
              <w:rPr>
                <w:lang w:val="fr-FR"/>
                <w:rPrChange w:id="164" w:author="borkox" w:date="2023-05-10T00:00:00Z">
                  <w:rPr/>
                </w:rPrChange>
              </w:rPr>
              <w:t>, '</w:t>
            </w:r>
            <w:proofErr w:type="spellStart"/>
            <w:r w:rsidRPr="008775C5">
              <w:rPr>
                <w:lang w:val="fr-FR"/>
                <w:rPrChange w:id="165" w:author="borkox" w:date="2023-05-10T00:00:00Z">
                  <w:rPr/>
                </w:rPrChange>
              </w:rPr>
              <w:t>tau_c</w:t>
            </w:r>
            <w:proofErr w:type="spellEnd"/>
            <w:r w:rsidRPr="008775C5">
              <w:rPr>
                <w:lang w:val="fr-FR"/>
                <w:rPrChange w:id="166" w:author="borkox" w:date="2023-05-10T00:00:00Z">
                  <w:rPr/>
                </w:rPrChange>
              </w:rPr>
              <w:t xml:space="preserve">': </w:t>
            </w:r>
            <w:proofErr w:type="spellStart"/>
            <w:r w:rsidRPr="008775C5">
              <w:rPr>
                <w:lang w:val="fr-FR"/>
                <w:rPrChange w:id="167" w:author="borkox" w:date="2023-05-10T00:00:00Z">
                  <w:rPr/>
                </w:rPrChange>
              </w:rPr>
              <w:t>tau_c</w:t>
            </w:r>
            <w:proofErr w:type="spellEnd"/>
            <w:r w:rsidRPr="008775C5">
              <w:rPr>
                <w:lang w:val="fr-FR"/>
                <w:rPrChange w:id="168" w:author="borkox" w:date="2023-05-10T00:00:00Z">
                  <w:rPr/>
                </w:rPrChange>
              </w:rPr>
              <w:t>})</w:t>
            </w:r>
          </w:p>
        </w:tc>
      </w:tr>
    </w:tbl>
    <w:p w14:paraId="0CC310BB" w14:textId="77777777" w:rsidR="00A0704F" w:rsidRDefault="00A0704F" w:rsidP="00A0704F">
      <w:pPr>
        <w:pStyle w:val="Quote"/>
      </w:pPr>
      <w:r>
        <w:t>Таблица 6.3.1 Копиране на модела „</w:t>
      </w:r>
      <w:r w:rsidRPr="001B59C8">
        <w:t>stdp_dopamine_synapse</w:t>
      </w:r>
      <w:r>
        <w:t>“ и подмяна на параметрите</w:t>
      </w:r>
    </w:p>
    <w:p w14:paraId="2054CFCC" w14:textId="1C82C9B5" w:rsidR="00A0704F" w:rsidRDefault="00A0704F" w:rsidP="00A0704F">
      <w:r>
        <w:lastRenderedPageBreak/>
        <w:t xml:space="preserve">На скоростта на обучение може да </w:t>
      </w:r>
      <w:r w:rsidR="008F045F">
        <w:t xml:space="preserve">се </w:t>
      </w:r>
      <w:r>
        <w:t>повлияе</w:t>
      </w:r>
      <w:r w:rsidR="008F045F">
        <w:t xml:space="preserve"> и</w:t>
      </w:r>
      <w:r>
        <w:t xml:space="preserve"> като </w:t>
      </w:r>
      <w:r w:rsidR="008F045F">
        <w:t xml:space="preserve">се </w:t>
      </w:r>
      <w:r>
        <w:t>скалира поощрението от средата. Към момента това става с емпиричната формула: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0704F" w14:paraId="127CE80B" w14:textId="77777777" w:rsidTr="00802219">
        <w:tc>
          <w:tcPr>
            <w:tcW w:w="9016" w:type="dxa"/>
          </w:tcPr>
          <w:p w14:paraId="66C2CA9C" w14:textId="42C52F4D" w:rsidR="000A699A" w:rsidRDefault="00042F8D" w:rsidP="00547126">
            <w:pPr>
              <w:pStyle w:val="code"/>
            </w:pPr>
            <w:r w:rsidRPr="00042F8D">
              <w:t>REWARD_SCALING = 6.25</w:t>
            </w:r>
            <w:r w:rsidR="000A699A">
              <w:t>...</w:t>
            </w:r>
          </w:p>
          <w:p w14:paraId="7065F535" w14:textId="794405DF" w:rsidR="00A0704F" w:rsidRPr="00EA6F1E" w:rsidRDefault="00EA6F1E" w:rsidP="00802219">
            <w:pPr>
              <w:rPr>
                <w:lang w:val="en-GB"/>
              </w:rPr>
            </w:pPr>
            <w:proofErr w:type="spellStart"/>
            <w:r w:rsidRPr="00EA6F1E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val="en-GB" w:eastAsia="en-GB"/>
              </w:rPr>
              <w:t>nest.SetStatus</w:t>
            </w:r>
            <w:proofErr w:type="spellEnd"/>
            <w:r w:rsidRPr="00EA6F1E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val="en-GB" w:eastAsia="en-GB"/>
              </w:rPr>
              <w:t>(</w:t>
            </w:r>
            <w:proofErr w:type="spellStart"/>
            <w:r w:rsidRPr="00EA6F1E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val="en-GB" w:eastAsia="en-GB"/>
              </w:rPr>
              <w:t>nest.GetConnections</w:t>
            </w:r>
            <w:proofErr w:type="spellEnd"/>
            <w:r w:rsidRPr="00EA6F1E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val="en-GB" w:eastAsia="en-GB"/>
              </w:rPr>
              <w:t>(</w:t>
            </w:r>
            <w:proofErr w:type="spellStart"/>
            <w:r w:rsidRPr="00EA6F1E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val="en-GB" w:eastAsia="en-GB"/>
              </w:rPr>
              <w:t>reward_stimulus</w:t>
            </w:r>
            <w:proofErr w:type="spellEnd"/>
            <w:r w:rsidRPr="00EA6F1E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val="en-GB" w:eastAsia="en-GB"/>
              </w:rPr>
              <w:t xml:space="preserve">, </w:t>
            </w:r>
            <w:proofErr w:type="spellStart"/>
            <w:r w:rsidRPr="00EA6F1E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val="en-GB" w:eastAsia="en-GB"/>
              </w:rPr>
              <w:t>DA_neurons</w:t>
            </w:r>
            <w:proofErr w:type="spellEnd"/>
            <w:r w:rsidRPr="00EA6F1E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val="en-GB" w:eastAsia="en-GB"/>
              </w:rPr>
              <w:t>), {'weight': float(reward) * REWARD_SCALING})</w:t>
            </w:r>
          </w:p>
        </w:tc>
      </w:tr>
    </w:tbl>
    <w:p w14:paraId="5CDEB627" w14:textId="094E6BE6" w:rsidR="00A0704F" w:rsidRPr="00DF4E8E" w:rsidRDefault="00A0704F" w:rsidP="00A0704F">
      <w:pPr>
        <w:pStyle w:val="Quote"/>
      </w:pPr>
      <w:r>
        <w:t>Таблица 6.3.</w:t>
      </w:r>
      <w:r w:rsidR="00EA6F1E" w:rsidRPr="000A699A">
        <w:t>2</w:t>
      </w:r>
      <w:r>
        <w:t xml:space="preserve"> Скалиране на наградата и влияние на скоростта на обучение</w:t>
      </w:r>
    </w:p>
    <w:p w14:paraId="66FECCEF" w14:textId="0E523C1E" w:rsidR="00A0704F" w:rsidRPr="00DF4E8E" w:rsidRDefault="00A0704F" w:rsidP="00A0704F">
      <w:r>
        <w:t xml:space="preserve">Всъщност скоростта на обучението зависи до колко ще </w:t>
      </w:r>
      <w:r w:rsidR="008F045F">
        <w:t xml:space="preserve">се </w:t>
      </w:r>
      <w:r>
        <w:t>усили генерираният шум от поасоновия генератор „</w:t>
      </w:r>
      <w:r w:rsidRPr="00DF4E8E">
        <w:t>reward_stimulus</w:t>
      </w:r>
      <w:r>
        <w:t>“ към допаминовите звена „</w:t>
      </w:r>
      <w:r w:rsidRPr="00DF4E8E">
        <w:rPr>
          <w:lang w:val="en-US"/>
        </w:rPr>
        <w:t>DA</w:t>
      </w:r>
      <w:r w:rsidRPr="00DF4E8E">
        <w:t>_</w:t>
      </w:r>
      <w:r w:rsidRPr="00DF4E8E">
        <w:rPr>
          <w:lang w:val="en-US"/>
        </w:rPr>
        <w:t>neurons</w:t>
      </w:r>
      <w:r>
        <w:t>“ и получената стойност се получава експериментално.</w:t>
      </w:r>
    </w:p>
    <w:p w14:paraId="5808D3B3" w14:textId="58617398" w:rsidR="00A0704F" w:rsidRPr="00042F8D" w:rsidRDefault="00A0704F" w:rsidP="00A0704F">
      <w:r>
        <w:t>Синапсите имат механизъм за следа (</w:t>
      </w:r>
      <w:r>
        <w:rPr>
          <w:lang w:val="en-US"/>
        </w:rPr>
        <w:t>eligibility</w:t>
      </w:r>
      <w:r w:rsidRPr="00A74DB7">
        <w:t xml:space="preserve"> </w:t>
      </w:r>
      <w:r>
        <w:rPr>
          <w:lang w:val="en-US"/>
        </w:rPr>
        <w:t>trace</w:t>
      </w:r>
      <w:r w:rsidRPr="00A74DB7">
        <w:t>)</w:t>
      </w:r>
      <w:r>
        <w:t xml:space="preserve"> в обучението. </w:t>
      </w:r>
      <w:r w:rsidR="003641B1">
        <w:t>Тя</w:t>
      </w:r>
      <w:r>
        <w:t xml:space="preserve"> може да спомогне да проследи </w:t>
      </w:r>
      <w:r w:rsidR="000A557E">
        <w:t xml:space="preserve">през какви стъпки </w:t>
      </w:r>
      <w:r>
        <w:t>е минал агента</w:t>
      </w:r>
      <w:r w:rsidR="000A557E">
        <w:t xml:space="preserve"> стигайки до конкретно решение.</w:t>
      </w:r>
      <w:r>
        <w:t xml:space="preserve"> Това </w:t>
      </w:r>
      <w:r w:rsidR="003641B1">
        <w:t xml:space="preserve">се </w:t>
      </w:r>
      <w:r>
        <w:t>регулира с константата „</w:t>
      </w:r>
      <w:r w:rsidRPr="00A74DB7">
        <w:t>tau_c</w:t>
      </w:r>
      <w:r>
        <w:t xml:space="preserve">“ </w:t>
      </w:r>
      <w:r w:rsidR="003641B1">
        <w:t>в</w:t>
      </w:r>
      <w:r>
        <w:t xml:space="preserve"> модела „</w:t>
      </w:r>
      <w:r w:rsidRPr="001B59C8">
        <w:t>stdp_dopamine_synapse</w:t>
      </w:r>
      <w:r>
        <w:t xml:space="preserve">“. </w:t>
      </w:r>
      <w:r w:rsidR="00042F8D">
        <w:t xml:space="preserve"> Този параметър е </w:t>
      </w:r>
      <w:r w:rsidR="003641B1">
        <w:t xml:space="preserve">избран </w:t>
      </w:r>
      <w:r w:rsidR="00042F8D">
        <w:t>да е доста по-малък в сравнението със стойността му по подразбиране</w:t>
      </w:r>
      <w:r w:rsidR="00042F8D" w:rsidRPr="00042F8D">
        <w:t xml:space="preserve"> (1000.0) </w:t>
      </w:r>
      <w:r w:rsidR="00042F8D">
        <w:t xml:space="preserve">за да не </w:t>
      </w:r>
      <w:r w:rsidR="003641B1">
        <w:t xml:space="preserve">се </w:t>
      </w:r>
      <w:r w:rsidR="00042F8D">
        <w:t>смесва обучение при падащо рамо с преден момент, когато рамото е било балансирано.</w:t>
      </w:r>
    </w:p>
    <w:p w14:paraId="39F5563C" w14:textId="77777777" w:rsidR="00042F8D" w:rsidRDefault="00A0704F" w:rsidP="00A0704F">
      <w:r>
        <w:t>Друг полезен механизъм е регулиране на базовата концентрация на допамин „</w:t>
      </w:r>
      <w:r>
        <w:rPr>
          <w:lang w:val="en-US"/>
        </w:rPr>
        <w:t>b</w:t>
      </w:r>
      <w:r w:rsidRPr="00B6625B">
        <w:t>”</w:t>
      </w:r>
      <w:r>
        <w:t xml:space="preserve"> от таблица 6.3.3. Давайки положителна стойност, например 0.01 е все едно имаме награда от средата на всяка стъпка, без да има реална награда. Вътрешният механизъм е заложен в </w:t>
      </w:r>
      <w:r>
        <w:rPr>
          <w:lang w:val="en-US"/>
        </w:rPr>
        <w:t>STDP</w:t>
      </w:r>
      <w:r>
        <w:t xml:space="preserve"> обучението на невроните</w:t>
      </w:r>
      <w:r w:rsidRPr="00B6625B">
        <w:t>.</w:t>
      </w:r>
      <w:r w:rsidR="00550A45">
        <w:t xml:space="preserve"> </w:t>
      </w:r>
      <w:r w:rsidR="00042F8D">
        <w:t xml:space="preserve">Този параметър няма как да се използва в тази задача. </w:t>
      </w:r>
    </w:p>
    <w:p w14:paraId="65AE62ED" w14:textId="698844B9" w:rsidR="00A0704F" w:rsidRDefault="00A0704F" w:rsidP="00A0704F">
      <w:r>
        <w:t xml:space="preserve">Реализирането на </w:t>
      </w:r>
      <w:r>
        <w:rPr>
          <w:rFonts w:cs="Times New Roman"/>
        </w:rPr>
        <w:t>ε</w:t>
      </w:r>
      <w:r>
        <w:t>-</w:t>
      </w:r>
      <w:r>
        <w:rPr>
          <w:lang w:val="en-US"/>
        </w:rPr>
        <w:t>greedy</w:t>
      </w:r>
      <w:r>
        <w:t xml:space="preserve"> политика </w:t>
      </w:r>
      <w:r>
        <w:rPr>
          <w:rFonts w:cs="Times New Roman"/>
        </w:rPr>
        <w:t>π</w:t>
      </w:r>
      <w:r>
        <w:t xml:space="preserve"> от алгоритъма става посредством поасонов шумогенератор „</w:t>
      </w:r>
      <w:r w:rsidRPr="00B6625B">
        <w:t>wta_noise</w:t>
      </w:r>
      <w:r>
        <w:t>“ с честота „</w:t>
      </w:r>
      <w:r w:rsidRPr="00B6625B">
        <w:t>WTA_NOISE_RATE</w:t>
      </w:r>
      <w:r>
        <w:t>“ показан на Фиг.</w:t>
      </w:r>
      <w:r w:rsidR="000A557E">
        <w:t>6.2.2.1</w:t>
      </w:r>
      <w:r>
        <w:t xml:space="preserve"> долу вдясно. Давайки по-голяма честота, </w:t>
      </w:r>
      <w:r w:rsidR="003641B1">
        <w:t xml:space="preserve">се засилва </w:t>
      </w:r>
      <w:r>
        <w:t>силата на случайния сигнал за вземането на решения в „</w:t>
      </w:r>
      <w:r>
        <w:rPr>
          <w:lang w:val="en-US"/>
        </w:rPr>
        <w:t>Actions</w:t>
      </w:r>
      <w:r w:rsidRPr="0060610A">
        <w:t>”</w:t>
      </w:r>
      <w:r>
        <w:t xml:space="preserve">. Давайки по-малка честота ще има по-малко шум и съответно няма да </w:t>
      </w:r>
      <w:r w:rsidR="003641B1">
        <w:t xml:space="preserve">се изпробват </w:t>
      </w:r>
      <w:r>
        <w:t xml:space="preserve">нови </w:t>
      </w:r>
      <w:r w:rsidR="000A557E">
        <w:t>комбинации от действия</w:t>
      </w:r>
      <w:r>
        <w:t xml:space="preserve"> а ще </w:t>
      </w:r>
      <w:r w:rsidR="003641B1">
        <w:t xml:space="preserve">се  </w:t>
      </w:r>
      <w:r>
        <w:t>следва само наученото, което може и да не е оптимално.</w:t>
      </w:r>
      <w:r w:rsidR="004D2366">
        <w:t xml:space="preserve"> Този шум действа само в началото на обучението, когато теглата от 0 нарастват, но все още са </w:t>
      </w:r>
      <w:r w:rsidR="003641B1">
        <w:t xml:space="preserve">с </w:t>
      </w:r>
      <w:r w:rsidR="004D2366">
        <w:t>малки стойности. При нарастване на теглото на допаминовите връзки към стойности близки до</w:t>
      </w:r>
      <w:r w:rsidR="003641B1">
        <w:t xml:space="preserve"> </w:t>
      </w:r>
      <w:r w:rsidR="004D2366">
        <w:rPr>
          <w:lang w:val="en-US"/>
        </w:rPr>
        <w:t>Wmax</w:t>
      </w:r>
      <w:r w:rsidR="004D2366" w:rsidRPr="004D2366">
        <w:t>=</w:t>
      </w:r>
      <w:r w:rsidR="004D2366">
        <w:t>1000.0 вече генераторът на шум не влия</w:t>
      </w:r>
      <w:r w:rsidR="004D2366">
        <w:rPr>
          <w:lang w:val="en-US"/>
        </w:rPr>
        <w:t>e</w:t>
      </w:r>
      <w:r w:rsidR="004D2366">
        <w:t xml:space="preserve"> особено на сигнала.</w:t>
      </w:r>
    </w:p>
    <w:p w14:paraId="6E160353" w14:textId="72B6DDFA" w:rsidR="00A0704F" w:rsidRDefault="00A0704F" w:rsidP="00A0704F">
      <w:r>
        <w:lastRenderedPageBreak/>
        <w:t xml:space="preserve">Как влияе времеделенето при експерименталната част? </w:t>
      </w:r>
      <w:r w:rsidR="000A557E">
        <w:t xml:space="preserve">Времеделенето при вариант 1 и вариант 2 са еднакви като значение но с различни стойности. </w:t>
      </w:r>
      <w:r>
        <w:t xml:space="preserve">Първото време определено с константа </w:t>
      </w:r>
      <w:r>
        <w:rPr>
          <w:lang w:val="en-US"/>
        </w:rPr>
        <w:t>STEP</w:t>
      </w:r>
      <w:r>
        <w:t xml:space="preserve"> влияе до колко е сигурно активирането на </w:t>
      </w:r>
      <w:r>
        <w:rPr>
          <w:lang w:val="en-US"/>
        </w:rPr>
        <w:t>WTA</w:t>
      </w:r>
      <w:r>
        <w:t xml:space="preserve"> кръга. Ако е малко и недостатъчно, агентът ще избира винаги едно и също действие. Ако е много голямо, тогава ще чакаме много при изпълнение на експериментите. Второто време влияе до толкова до колкото да се обучат допаминовите синапси. Ако е много голямо, тогава стойностите бързо ще се наситят до </w:t>
      </w:r>
      <w:r>
        <w:rPr>
          <w:lang w:val="en-US"/>
        </w:rPr>
        <w:t>Wmax</w:t>
      </w:r>
      <w:r>
        <w:t xml:space="preserve"> на повечето синапси. Ако е много малко, тогава обучението ще е много дълго. То допринася към </w:t>
      </w:r>
      <w:r w:rsidR="004D2366">
        <w:t>скоростта</w:t>
      </w:r>
      <w:r>
        <w:t xml:space="preserve"> </w:t>
      </w:r>
      <w:r w:rsidR="004D2366">
        <w:t>н</w:t>
      </w:r>
      <w:r>
        <w:t>а обучение.</w:t>
      </w:r>
    </w:p>
    <w:p w14:paraId="1911FD82" w14:textId="1260704C" w:rsidR="00A0704F" w:rsidRPr="00073819" w:rsidRDefault="000A557E" w:rsidP="00A0704F">
      <w:r>
        <w:t>Хиперпараметрите на обучението на подобна система са много на брой, над 20 в случая и изпробването на всички комбинации не е възможно, а и не е цел на настоящия труд</w:t>
      </w:r>
      <w:r w:rsidR="00A0704F">
        <w:t>.</w:t>
      </w:r>
      <w:r>
        <w:t xml:space="preserve"> Достатъчно беше да се покаже поне един работещ вариант и през какви стъпки, със съответните обяснения, се преминава</w:t>
      </w:r>
      <w:r w:rsidR="00A0704F">
        <w:t>.</w:t>
      </w:r>
    </w:p>
    <w:p w14:paraId="02D52D35" w14:textId="0D17CD15" w:rsidR="00A41A7B" w:rsidRDefault="00A41A7B" w:rsidP="00A41A7B">
      <w:pPr>
        <w:pStyle w:val="Heading1"/>
        <w:numPr>
          <w:ilvl w:val="0"/>
          <w:numId w:val="15"/>
        </w:numPr>
      </w:pPr>
      <w:bookmarkStart w:id="169" w:name="_Toc134572889"/>
      <w:r>
        <w:t>Заключение</w:t>
      </w:r>
      <w:bookmarkEnd w:id="169"/>
    </w:p>
    <w:p w14:paraId="78C47202" w14:textId="4F34D068" w:rsidR="004D2366" w:rsidRPr="004D2366" w:rsidRDefault="004D2366" w:rsidP="004D2366">
      <w:r>
        <w:t xml:space="preserve">Проведени бяха </w:t>
      </w:r>
      <w:r w:rsidR="0084128C">
        <w:t xml:space="preserve">по няколко експеримента върху два варианта на мрежа от тип </w:t>
      </w:r>
      <w:r w:rsidR="0084128C">
        <w:rPr>
          <w:lang w:val="en-US"/>
        </w:rPr>
        <w:t>Spiking</w:t>
      </w:r>
      <w:r w:rsidR="0084128C" w:rsidRPr="0084128C">
        <w:t xml:space="preserve"> </w:t>
      </w:r>
      <w:r w:rsidR="0084128C">
        <w:rPr>
          <w:lang w:val="en-US"/>
        </w:rPr>
        <w:t>Neural</w:t>
      </w:r>
      <w:r w:rsidR="0084128C" w:rsidRPr="0084128C">
        <w:t xml:space="preserve"> </w:t>
      </w:r>
      <w:r w:rsidR="0084128C">
        <w:rPr>
          <w:lang w:val="en-US"/>
        </w:rPr>
        <w:t>Network</w:t>
      </w:r>
      <w:r w:rsidR="0084128C">
        <w:t xml:space="preserve"> (</w:t>
      </w:r>
      <w:r w:rsidR="0084128C">
        <w:rPr>
          <w:lang w:val="en-US"/>
        </w:rPr>
        <w:t>SNN</w:t>
      </w:r>
      <w:r w:rsidR="0084128C" w:rsidRPr="0084128C">
        <w:t>)</w:t>
      </w:r>
      <w:r w:rsidR="0084128C">
        <w:t xml:space="preserve"> </w:t>
      </w:r>
      <w:r>
        <w:t xml:space="preserve">и </w:t>
      </w:r>
      <w:r w:rsidR="0084128C">
        <w:t>реинфорсмънт обучение. Б</w:t>
      </w:r>
      <w:r>
        <w:t xml:space="preserve">яха показани редица промени </w:t>
      </w:r>
      <w:r w:rsidR="0084128C">
        <w:t>по тези варианти с рационални обяснения. Решение бе достигнато с втория вариант, като такова решение превъзхожда други решения с конвенционални невронни мрежи.</w:t>
      </w:r>
    </w:p>
    <w:p w14:paraId="04E98173" w14:textId="71B44F41" w:rsidR="00A41A7B" w:rsidRDefault="00A41A7B" w:rsidP="00A41A7B">
      <w:pPr>
        <w:pStyle w:val="Heading2"/>
        <w:numPr>
          <w:ilvl w:val="1"/>
          <w:numId w:val="15"/>
        </w:numPr>
      </w:pPr>
      <w:bookmarkStart w:id="170" w:name="_Toc134572890"/>
      <w:commentRangeStart w:id="171"/>
      <w:r>
        <w:t>Обобщение спрямо началните цели</w:t>
      </w:r>
      <w:bookmarkEnd w:id="170"/>
    </w:p>
    <w:p w14:paraId="0A4250B7" w14:textId="7EA49B86" w:rsidR="0084128C" w:rsidRPr="0084128C" w:rsidRDefault="0084128C" w:rsidP="0084128C">
      <w:r>
        <w:t xml:space="preserve">Поставените цели са постигнати, но с цената на много експерименти до нагласянето на входните стойности до нива, годни да захранят една такава невронна мрежа от тип </w:t>
      </w:r>
      <w:r>
        <w:rPr>
          <w:lang w:val="en-US"/>
        </w:rPr>
        <w:t>SNN</w:t>
      </w:r>
      <w:r w:rsidRPr="0084128C">
        <w:t xml:space="preserve"> </w:t>
      </w:r>
      <w:r>
        <w:t>и получаването на решение.</w:t>
      </w:r>
      <w:commentRangeEnd w:id="171"/>
      <w:r w:rsidR="003641B1">
        <w:rPr>
          <w:rStyle w:val="CommentReference"/>
        </w:rPr>
        <w:commentReference w:id="171"/>
      </w:r>
    </w:p>
    <w:p w14:paraId="2BFBB0A4" w14:textId="18F2D930" w:rsidR="00A41A7B" w:rsidRDefault="00A41A7B" w:rsidP="00A41A7B">
      <w:pPr>
        <w:pStyle w:val="Heading2"/>
        <w:numPr>
          <w:ilvl w:val="1"/>
          <w:numId w:val="15"/>
        </w:numPr>
      </w:pPr>
      <w:bookmarkStart w:id="172" w:name="_Toc134572891"/>
      <w:r>
        <w:t>Идеи за бъдещо развитие и подобрения</w:t>
      </w:r>
      <w:bookmarkEnd w:id="172"/>
    </w:p>
    <w:p w14:paraId="59DA71E5" w14:textId="77777777" w:rsidR="00A41A7B" w:rsidRDefault="00A41A7B" w:rsidP="00A41A7B">
      <w:r>
        <w:t xml:space="preserve">Като идеи за бъдещо развитие мога да посоча подобряване на обучението и премахване на времеделенето от Фиг.6.2.2. Това времеделене е сложено заради техническа трудност да обучим само синапсите, които искаме. </w:t>
      </w:r>
    </w:p>
    <w:p w14:paraId="671E77A0" w14:textId="066262E4" w:rsidR="00577DFD" w:rsidRDefault="00577DFD" w:rsidP="00A41A7B">
      <w:r>
        <w:t>Друг вид подобрение е да се избегне експерименталното нагаждане на стойностите от входния сигнал и да се направи, така че мрежата сама да скалира входните токове към годни за употреба стойности в подходящи горни и долни граници, захранващи мрежата с балансирани спайкове по различните звена.</w:t>
      </w:r>
    </w:p>
    <w:p w14:paraId="2C504F7C" w14:textId="77777777" w:rsidR="00A41A7B" w:rsidRDefault="00A41A7B" w:rsidP="00A41A7B">
      <w:r>
        <w:lastRenderedPageBreak/>
        <w:t>Друг вариант за подобрение е да се експериментира с хиперпараметрите от вариант 1 и вариант 2 и търсене на подобрение.</w:t>
      </w:r>
    </w:p>
    <w:p w14:paraId="4B8A1C5A" w14:textId="2006141A" w:rsidR="00A41A7B" w:rsidRDefault="00A41A7B" w:rsidP="00A41A7B">
      <w:r>
        <w:t>Може да се експереминентира и с различна по структура мрежа с включване на Go и NoGo гейтове от базалните ганглии, които умишлено съм пропуснал поради високата сложност и липса на достатъчно източници и литература с работещи решения.</w:t>
      </w:r>
    </w:p>
    <w:p w14:paraId="62371860" w14:textId="32C320FC" w:rsidR="00A0704F" w:rsidRPr="00DF27E6" w:rsidRDefault="00A0704F" w:rsidP="00A0704F">
      <w:pPr>
        <w:pStyle w:val="Heading1"/>
      </w:pPr>
      <w:bookmarkStart w:id="173" w:name="_Toc134572892"/>
      <w:r>
        <w:t>Източници и използвана литература</w:t>
      </w:r>
      <w:bookmarkEnd w:id="173"/>
    </w:p>
    <w:p w14:paraId="76AF04E5" w14:textId="77777777" w:rsidR="00A0704F" w:rsidRDefault="00A0704F" w:rsidP="00A0704F">
      <w:r>
        <w:t>[1] Sutton R</w:t>
      </w:r>
      <w:del w:id="174" w:author="borkox" w:date="2023-05-10T00:19:00Z">
        <w:r w:rsidDel="00112D1A">
          <w:delText>.</w:delText>
        </w:r>
      </w:del>
      <w:r>
        <w:rPr>
          <w:lang w:val="en-US"/>
        </w:rPr>
        <w:t xml:space="preserve">, </w:t>
      </w:r>
      <w:r>
        <w:t>Barto A</w:t>
      </w:r>
      <w:del w:id="175" w:author="borkox" w:date="2023-05-10T00:19:00Z">
        <w:r w:rsidDel="00112D1A">
          <w:delText>.</w:delText>
        </w:r>
      </w:del>
      <w:r>
        <w:t xml:space="preserve"> </w:t>
      </w:r>
      <w:r>
        <w:rPr>
          <w:lang w:val="en-US"/>
        </w:rPr>
        <w:t>(</w:t>
      </w:r>
      <w:r>
        <w:t>2018</w:t>
      </w:r>
      <w:r>
        <w:rPr>
          <w:lang w:val="en-US"/>
        </w:rPr>
        <w:t>)</w:t>
      </w:r>
      <w:r>
        <w:t>, Reinforcement Learning: An Introduction,</w:t>
      </w:r>
      <w:r w:rsidRPr="002A2689">
        <w:t xml:space="preserve"> The MIT Press</w:t>
      </w:r>
      <w:r>
        <w:rPr>
          <w:lang w:val="en-US"/>
        </w:rPr>
        <w:t>,</w:t>
      </w:r>
      <w:r>
        <w:t xml:space="preserve"> </w:t>
      </w:r>
      <w:hyperlink r:id="rId55" w:history="1">
        <w:r w:rsidRPr="00A72AA1">
          <w:rPr>
            <w:rStyle w:val="Hyperlink"/>
          </w:rPr>
          <w:t>http://www.incompleteideas.net/book/the-book-2nd.html</w:t>
        </w:r>
      </w:hyperlink>
    </w:p>
    <w:p w14:paraId="335BC638" w14:textId="560AD32B" w:rsidR="00A0704F" w:rsidRPr="00B84E7C" w:rsidRDefault="00A0704F" w:rsidP="00A0704F">
      <w:r w:rsidRPr="009057FF">
        <w:rPr>
          <w:lang w:val="en-GB"/>
        </w:rPr>
        <w:t>[2] O’Reilly R</w:t>
      </w:r>
      <w:del w:id="176" w:author="borkox" w:date="2023-05-10T00:19:00Z">
        <w:r w:rsidDel="00112D1A">
          <w:rPr>
            <w:lang w:val="en-GB"/>
          </w:rPr>
          <w:delText>.</w:delText>
        </w:r>
      </w:del>
      <w:r>
        <w:rPr>
          <w:lang w:val="en-GB"/>
        </w:rPr>
        <w:t xml:space="preserve"> </w:t>
      </w:r>
      <w:r w:rsidRPr="009057FF">
        <w:rPr>
          <w:lang w:val="en-GB"/>
        </w:rPr>
        <w:t xml:space="preserve">et al. </w:t>
      </w:r>
      <w:r>
        <w:rPr>
          <w:lang w:val="en-GB"/>
        </w:rPr>
        <w:t>(</w:t>
      </w:r>
      <w:r w:rsidRPr="009057FF">
        <w:rPr>
          <w:lang w:val="en-GB"/>
        </w:rPr>
        <w:t>2020</w:t>
      </w:r>
      <w:r>
        <w:rPr>
          <w:lang w:val="en-GB"/>
        </w:rPr>
        <w:t>)</w:t>
      </w:r>
      <w:r>
        <w:t xml:space="preserve">, </w:t>
      </w:r>
      <w:r w:rsidRPr="009057FF">
        <w:rPr>
          <w:lang w:val="en-GB"/>
        </w:rPr>
        <w:t>Computational Cognitive Neuroscience, Open Textbook, freely a</w:t>
      </w:r>
      <w:r>
        <w:rPr>
          <w:lang w:val="en-GB"/>
        </w:rPr>
        <w:t xml:space="preserve">vailable, </w:t>
      </w:r>
      <w:hyperlink r:id="rId56" w:history="1">
        <w:r w:rsidR="00B625A4" w:rsidRPr="00E73BDE">
          <w:rPr>
            <w:rStyle w:val="Hyperlink"/>
          </w:rPr>
          <w:t>https://compcogneuro.org/</w:t>
        </w:r>
      </w:hyperlink>
      <w:r w:rsidR="00B625A4">
        <w:rPr>
          <w:lang w:val="en-US"/>
        </w:rPr>
        <w:t xml:space="preserve"> </w:t>
      </w:r>
    </w:p>
    <w:p w14:paraId="62D02417" w14:textId="77777777" w:rsidR="00A0704F" w:rsidRPr="00531157" w:rsidRDefault="00A0704F" w:rsidP="00A0704F">
      <w:pPr>
        <w:jc w:val="left"/>
        <w:rPr>
          <w:lang w:val="en-US"/>
        </w:rPr>
      </w:pPr>
      <w:r>
        <w:t>[3]</w:t>
      </w:r>
      <w:r>
        <w:rPr>
          <w:lang w:val="en-US"/>
        </w:rPr>
        <w:t xml:space="preserve"> </w:t>
      </w:r>
      <w:r w:rsidRPr="00531157">
        <w:t>Izhikevich</w:t>
      </w:r>
      <w:r>
        <w:rPr>
          <w:lang w:val="en-US"/>
        </w:rPr>
        <w:t xml:space="preserve"> E (</w:t>
      </w:r>
      <w:r>
        <w:t>2005</w:t>
      </w:r>
      <w:r>
        <w:rPr>
          <w:lang w:val="en-US"/>
        </w:rPr>
        <w:t>)</w:t>
      </w:r>
      <w:r>
        <w:t xml:space="preserve">, </w:t>
      </w:r>
      <w:r w:rsidRPr="00531157">
        <w:rPr>
          <w:lang w:val="en-US"/>
        </w:rPr>
        <w:t>Dynamical Systems in Neuroscience:</w:t>
      </w:r>
      <w:r>
        <w:t xml:space="preserve"> </w:t>
      </w:r>
      <w:r w:rsidRPr="00531157">
        <w:rPr>
          <w:lang w:val="en-US"/>
        </w:rPr>
        <w:t>The Geometry of Excitability and Bursting</w:t>
      </w:r>
      <w:r>
        <w:t xml:space="preserve">, </w:t>
      </w:r>
      <w:r w:rsidRPr="00531157">
        <w:t>The MIT Press</w:t>
      </w:r>
      <w:r>
        <w:rPr>
          <w:lang w:val="en-US"/>
        </w:rPr>
        <w:t>, (</w:t>
      </w:r>
      <w:hyperlink r:id="rId57" w:history="1">
        <w:r w:rsidRPr="00171994">
          <w:rPr>
            <w:rStyle w:val="Hyperlink"/>
            <w:lang w:val="en-US"/>
          </w:rPr>
          <w:t>https://www.izhikevich.org/publications/dsn.pdf</w:t>
        </w:r>
      </w:hyperlink>
      <w:r>
        <w:rPr>
          <w:lang w:val="en-US"/>
        </w:rPr>
        <w:t>)</w:t>
      </w:r>
    </w:p>
    <w:p w14:paraId="7FEF7A1B" w14:textId="253563A7" w:rsidR="00DF589E" w:rsidRDefault="00A0704F" w:rsidP="00A0704F">
      <w:r>
        <w:t>[</w:t>
      </w:r>
      <w:r w:rsidRPr="00DF589E">
        <w:rPr>
          <w:lang w:val="en-GB"/>
        </w:rPr>
        <w:t>4</w:t>
      </w:r>
      <w:r>
        <w:t xml:space="preserve">] </w:t>
      </w:r>
      <w:r w:rsidR="00DF589E" w:rsidRPr="00DF589E">
        <w:rPr>
          <w:lang w:val="en-GB"/>
        </w:rPr>
        <w:t>Cart</w:t>
      </w:r>
      <w:r w:rsidR="00DF589E">
        <w:rPr>
          <w:lang w:val="en-GB"/>
        </w:rPr>
        <w:t>Pole</w:t>
      </w:r>
      <w:r>
        <w:t xml:space="preserve">, OpenGym, </w:t>
      </w:r>
      <w:hyperlink r:id="rId58" w:history="1">
        <w:r w:rsidR="00DF589E" w:rsidRPr="00E73BDE">
          <w:rPr>
            <w:rStyle w:val="Hyperlink"/>
          </w:rPr>
          <w:t>https://www.gymlibrary.dev/environments/classic_control/cart_pole/</w:t>
        </w:r>
      </w:hyperlink>
      <w:r w:rsidR="00DF589E">
        <w:rPr>
          <w:lang w:val="en-US"/>
        </w:rPr>
        <w:t xml:space="preserve"> </w:t>
      </w:r>
      <w:r w:rsidR="00DF589E" w:rsidRPr="00DF589E">
        <w:t xml:space="preserve"> </w:t>
      </w:r>
    </w:p>
    <w:p w14:paraId="78424495" w14:textId="429597DB" w:rsidR="00A0704F" w:rsidRPr="00B47960" w:rsidRDefault="00A0704F" w:rsidP="00A0704F">
      <w:pPr>
        <w:rPr>
          <w:lang w:val="en-GB"/>
        </w:rPr>
      </w:pPr>
      <w:r w:rsidRPr="00B47960">
        <w:rPr>
          <w:lang w:val="en-GB"/>
        </w:rPr>
        <w:t xml:space="preserve">[5] NEST simulator, </w:t>
      </w:r>
      <w:hyperlink r:id="rId59" w:history="1">
        <w:r w:rsidRPr="00573C88">
          <w:rPr>
            <w:rStyle w:val="Hyperlink"/>
            <w:lang w:val="en-GB"/>
          </w:rPr>
          <w:t>https://nest-simulator.readthedocs.io/en/v3.3/index.html</w:t>
        </w:r>
      </w:hyperlink>
      <w:r>
        <w:rPr>
          <w:lang w:val="en-GB"/>
        </w:rPr>
        <w:t xml:space="preserve"> </w:t>
      </w:r>
      <w:r w:rsidRPr="00B47960">
        <w:rPr>
          <w:lang w:val="en-GB"/>
        </w:rPr>
        <w:t xml:space="preserve"> </w:t>
      </w:r>
    </w:p>
    <w:p w14:paraId="214DFA9F" w14:textId="48BE3B8D" w:rsidR="00A0704F" w:rsidRDefault="00A0704F" w:rsidP="00A0704F">
      <w:pPr>
        <w:jc w:val="left"/>
        <w:rPr>
          <w:lang w:val="en-GB"/>
        </w:rPr>
      </w:pPr>
      <w:r w:rsidRPr="000E07E9">
        <w:rPr>
          <w:lang w:val="en-GB"/>
        </w:rPr>
        <w:t xml:space="preserve">[6] Gerstner W, Kistler M, </w:t>
      </w:r>
      <w:proofErr w:type="spellStart"/>
      <w:r w:rsidRPr="000E07E9">
        <w:rPr>
          <w:lang w:val="en-GB"/>
        </w:rPr>
        <w:t>Naud</w:t>
      </w:r>
      <w:proofErr w:type="spellEnd"/>
      <w:r w:rsidRPr="000E07E9">
        <w:rPr>
          <w:lang w:val="en-GB"/>
        </w:rPr>
        <w:t xml:space="preserve"> R, </w:t>
      </w:r>
      <w:proofErr w:type="spellStart"/>
      <w:r w:rsidRPr="000E07E9">
        <w:rPr>
          <w:lang w:val="en-GB"/>
        </w:rPr>
        <w:t>Paninski</w:t>
      </w:r>
      <w:proofErr w:type="spellEnd"/>
      <w:r w:rsidRPr="000E07E9">
        <w:rPr>
          <w:lang w:val="en-GB"/>
        </w:rPr>
        <w:t xml:space="preserve"> L</w:t>
      </w:r>
      <w:ins w:id="177" w:author="borkox" w:date="2023-05-10T00:18:00Z">
        <w:r w:rsidR="00112D1A">
          <w:rPr>
            <w:lang w:val="en-GB"/>
          </w:rPr>
          <w:t>,</w:t>
        </w:r>
      </w:ins>
      <w:del w:id="178" w:author="borkox" w:date="2023-05-10T00:18:00Z">
        <w:r w:rsidRPr="000E07E9" w:rsidDel="00112D1A">
          <w:rPr>
            <w:lang w:val="en-GB"/>
          </w:rPr>
          <w:delText>.</w:delText>
        </w:r>
      </w:del>
      <w:r w:rsidRPr="000E07E9">
        <w:rPr>
          <w:lang w:val="en-GB"/>
        </w:rPr>
        <w:t xml:space="preserve"> (</w:t>
      </w:r>
      <w:r>
        <w:rPr>
          <w:lang w:val="en-GB"/>
        </w:rPr>
        <w:t xml:space="preserve">2014), </w:t>
      </w:r>
      <w:r w:rsidRPr="00C8316D">
        <w:rPr>
          <w:lang w:val="en-GB"/>
        </w:rPr>
        <w:t xml:space="preserve">Neuronal Dynamics, </w:t>
      </w:r>
      <w:r>
        <w:rPr>
          <w:lang w:val="en-GB"/>
        </w:rPr>
        <w:t xml:space="preserve">Cambridge university press, </w:t>
      </w:r>
      <w:hyperlink r:id="rId60" w:history="1">
        <w:r w:rsidRPr="00A33B87">
          <w:rPr>
            <w:rStyle w:val="Hyperlink"/>
            <w:lang w:val="en-GB"/>
          </w:rPr>
          <w:t>https://neuronaldynamics.epfl.ch/online/index.html</w:t>
        </w:r>
      </w:hyperlink>
      <w:r>
        <w:rPr>
          <w:lang w:val="en-GB"/>
        </w:rPr>
        <w:t xml:space="preserve"> </w:t>
      </w:r>
    </w:p>
    <w:p w14:paraId="47946E38" w14:textId="5D3F0AAD" w:rsidR="00A0704F" w:rsidRDefault="00A0704F" w:rsidP="00A0704F">
      <w:pPr>
        <w:jc w:val="left"/>
        <w:rPr>
          <w:lang w:val="en-US"/>
        </w:rPr>
      </w:pPr>
      <w:r>
        <w:rPr>
          <w:lang w:val="en-US"/>
        </w:rPr>
        <w:t>[7]</w:t>
      </w:r>
      <w:r>
        <w:t xml:space="preserve"> </w:t>
      </w:r>
      <w:r w:rsidRPr="00895B16">
        <w:t>Potjans W</w:t>
      </w:r>
      <w:del w:id="179" w:author="borkox" w:date="2023-05-10T00:18:00Z">
        <w:r w:rsidDel="00112D1A">
          <w:rPr>
            <w:lang w:val="en-US"/>
          </w:rPr>
          <w:delText>.</w:delText>
        </w:r>
      </w:del>
      <w:r>
        <w:rPr>
          <w:lang w:val="en-US"/>
        </w:rPr>
        <w:t>,</w:t>
      </w:r>
      <w:r>
        <w:t xml:space="preserve"> </w:t>
      </w:r>
      <w:r w:rsidRPr="00895B16">
        <w:t>Morrison A</w:t>
      </w:r>
      <w:del w:id="180" w:author="borkox" w:date="2023-05-10T00:18:00Z">
        <w:r w:rsidDel="00112D1A">
          <w:rPr>
            <w:lang w:val="en-US"/>
          </w:rPr>
          <w:delText>.</w:delText>
        </w:r>
      </w:del>
      <w:r>
        <w:rPr>
          <w:lang w:val="en-US"/>
        </w:rPr>
        <w:t xml:space="preserve">, </w:t>
      </w:r>
      <w:r w:rsidRPr="00895B16">
        <w:t>Diesmann</w:t>
      </w:r>
      <w:r>
        <w:rPr>
          <w:lang w:val="en-US"/>
        </w:rPr>
        <w:t xml:space="preserve"> </w:t>
      </w:r>
      <w:r w:rsidRPr="00895B16">
        <w:t>M</w:t>
      </w:r>
      <w:ins w:id="181" w:author="borkox" w:date="2023-05-10T00:18:00Z">
        <w:r w:rsidR="00112D1A">
          <w:rPr>
            <w:lang w:val="en-US"/>
          </w:rPr>
          <w:t xml:space="preserve"> ,</w:t>
        </w:r>
      </w:ins>
      <w:del w:id="182" w:author="borkox" w:date="2023-05-10T00:18:00Z">
        <w:r w:rsidDel="00112D1A">
          <w:rPr>
            <w:lang w:val="en-US"/>
          </w:rPr>
          <w:delText xml:space="preserve">. </w:delText>
        </w:r>
      </w:del>
      <w:r>
        <w:rPr>
          <w:lang w:val="en-US"/>
        </w:rPr>
        <w:t>(</w:t>
      </w:r>
      <w:r w:rsidRPr="00895B16">
        <w:t>2010</w:t>
      </w:r>
      <w:r>
        <w:rPr>
          <w:lang w:val="en-US"/>
        </w:rPr>
        <w:t>)</w:t>
      </w:r>
      <w:r>
        <w:t xml:space="preserve">, </w:t>
      </w:r>
      <w:r w:rsidRPr="00895B16">
        <w:t>Enabling functional neural circuit simulations with distributed computing of neuromodulated plasticity</w:t>
      </w:r>
      <w:r>
        <w:t xml:space="preserve">, </w:t>
      </w:r>
      <w:r>
        <w:rPr>
          <w:lang w:val="en-US"/>
        </w:rPr>
        <w:t xml:space="preserve">Frontiers in </w:t>
      </w:r>
      <w:r>
        <w:t>COMPUTATIONAL NEUROSCIENCE</w:t>
      </w:r>
      <w:r>
        <w:rPr>
          <w:lang w:val="en-US"/>
        </w:rPr>
        <w:t>.</w:t>
      </w:r>
    </w:p>
    <w:p w14:paraId="37C08ADF" w14:textId="09670699" w:rsidR="00CF3174" w:rsidRPr="00CF3174" w:rsidRDefault="00CF3174" w:rsidP="00CF3174">
      <w:pPr>
        <w:jc w:val="left"/>
        <w:rPr>
          <w:lang w:val="en-US"/>
        </w:rPr>
      </w:pPr>
      <w:r>
        <w:rPr>
          <w:lang w:val="en-US"/>
        </w:rPr>
        <w:t xml:space="preserve">[8] </w:t>
      </w:r>
      <w:proofErr w:type="spellStart"/>
      <w:r>
        <w:rPr>
          <w:lang w:val="en-US"/>
        </w:rPr>
        <w:t>Doya</w:t>
      </w:r>
      <w:proofErr w:type="spellEnd"/>
      <w:del w:id="183" w:author="borkox" w:date="2023-05-10T00:18:00Z">
        <w:r w:rsidDel="00112D1A">
          <w:rPr>
            <w:lang w:val="en-US"/>
          </w:rPr>
          <w:delText>,</w:delText>
        </w:r>
      </w:del>
      <w:r>
        <w:rPr>
          <w:lang w:val="en-US"/>
        </w:rPr>
        <w:t xml:space="preserve"> K</w:t>
      </w:r>
      <w:del w:id="184" w:author="borkox" w:date="2023-05-10T00:18:00Z">
        <w:r w:rsidDel="00112D1A">
          <w:rPr>
            <w:lang w:val="en-US"/>
          </w:rPr>
          <w:delText>.</w:delText>
        </w:r>
      </w:del>
      <w:r>
        <w:rPr>
          <w:lang w:val="en-US"/>
        </w:rPr>
        <w:t xml:space="preserve"> (2000), </w:t>
      </w:r>
      <w:r w:rsidRPr="00CF3174">
        <w:rPr>
          <w:lang w:val="en-US"/>
        </w:rPr>
        <w:t>Complementary roles of basal ganglia and cerebellum in</w:t>
      </w:r>
    </w:p>
    <w:p w14:paraId="6F976395" w14:textId="18FDB933" w:rsidR="00CF3174" w:rsidRDefault="00CF3174" w:rsidP="00CF3174">
      <w:pPr>
        <w:jc w:val="left"/>
        <w:rPr>
          <w:lang w:val="en-US"/>
        </w:rPr>
      </w:pPr>
      <w:r w:rsidRPr="00CF3174">
        <w:rPr>
          <w:lang w:val="en-US"/>
        </w:rPr>
        <w:t>learning and motor control</w:t>
      </w:r>
      <w:r>
        <w:rPr>
          <w:lang w:val="en-US"/>
        </w:rPr>
        <w:t xml:space="preserve">, </w:t>
      </w:r>
      <w:r w:rsidRPr="00CF3174">
        <w:rPr>
          <w:lang w:val="en-US"/>
        </w:rPr>
        <w:t>Current Opinion in Neurobiology 2000, 10:732–739</w:t>
      </w:r>
      <w:r>
        <w:rPr>
          <w:lang w:val="en-US"/>
        </w:rPr>
        <w:t xml:space="preserve">, </w:t>
      </w:r>
      <w:r w:rsidRPr="00CF3174">
        <w:rPr>
          <w:lang w:val="en-US"/>
        </w:rPr>
        <w:t>Elsevier Science Ltd</w:t>
      </w:r>
    </w:p>
    <w:p w14:paraId="3BD8F8BD" w14:textId="13348EF7" w:rsidR="004F5DBC" w:rsidRDefault="004F5DBC" w:rsidP="004F5DBC">
      <w:pPr>
        <w:jc w:val="left"/>
        <w:rPr>
          <w:lang w:val="en-US"/>
        </w:rPr>
      </w:pPr>
      <w:r>
        <w:rPr>
          <w:lang w:val="en-US"/>
        </w:rPr>
        <w:t>[</w:t>
      </w:r>
      <w:r w:rsidR="00CF3174">
        <w:rPr>
          <w:lang w:val="en-US"/>
        </w:rPr>
        <w:t>9</w:t>
      </w:r>
      <w:r>
        <w:rPr>
          <w:lang w:val="en-US"/>
        </w:rPr>
        <w:t xml:space="preserve">] </w:t>
      </w:r>
      <w:proofErr w:type="spellStart"/>
      <w:r w:rsidRPr="004F5DBC">
        <w:rPr>
          <w:lang w:val="en-US"/>
        </w:rPr>
        <w:t>Koprinkova-Hristova</w:t>
      </w:r>
      <w:proofErr w:type="spellEnd"/>
      <w:ins w:id="185" w:author="borkox" w:date="2023-05-10T00:18:00Z">
        <w:r w:rsidR="00112D1A">
          <w:rPr>
            <w:lang w:val="en-US"/>
          </w:rPr>
          <w:t xml:space="preserve"> </w:t>
        </w:r>
      </w:ins>
      <w:del w:id="186" w:author="borkox" w:date="2023-05-10T00:18:00Z">
        <w:r w:rsidDel="00112D1A">
          <w:rPr>
            <w:lang w:val="en-US"/>
          </w:rPr>
          <w:delText xml:space="preserve">, </w:delText>
        </w:r>
      </w:del>
      <w:r>
        <w:rPr>
          <w:lang w:val="en-US"/>
        </w:rPr>
        <w:t>P</w:t>
      </w:r>
      <w:ins w:id="187" w:author="borkox" w:date="2023-05-10T00:18:00Z">
        <w:r w:rsidR="00112D1A">
          <w:rPr>
            <w:lang w:val="en-US"/>
          </w:rPr>
          <w:t>,</w:t>
        </w:r>
      </w:ins>
      <w:del w:id="188" w:author="borkox" w:date="2023-05-10T00:18:00Z">
        <w:r w:rsidDel="00112D1A">
          <w:rPr>
            <w:lang w:val="en-US"/>
          </w:rPr>
          <w:delText>.</w:delText>
        </w:r>
      </w:del>
      <w:r>
        <w:rPr>
          <w:lang w:val="en-US"/>
        </w:rPr>
        <w:t xml:space="preserve">(2020), </w:t>
      </w:r>
      <w:r w:rsidRPr="004F5DBC">
        <w:rPr>
          <w:lang w:val="en-US"/>
        </w:rPr>
        <w:t>Brain-Inspired Spike Timing Model of</w:t>
      </w:r>
      <w:r>
        <w:rPr>
          <w:lang w:val="en-US"/>
        </w:rPr>
        <w:t xml:space="preserve"> </w:t>
      </w:r>
      <w:r w:rsidRPr="004F5DBC">
        <w:rPr>
          <w:lang w:val="en-US"/>
        </w:rPr>
        <w:t>Dynamic Visual Information Perception</w:t>
      </w:r>
      <w:r>
        <w:rPr>
          <w:lang w:val="en-US"/>
        </w:rPr>
        <w:t xml:space="preserve"> </w:t>
      </w:r>
      <w:r w:rsidRPr="004F5DBC">
        <w:rPr>
          <w:lang w:val="en-US"/>
        </w:rPr>
        <w:t>and Decision Making with STDP</w:t>
      </w:r>
      <w:r>
        <w:rPr>
          <w:lang w:val="en-US"/>
        </w:rPr>
        <w:t xml:space="preserve"> </w:t>
      </w:r>
      <w:r w:rsidRPr="004F5DBC">
        <w:rPr>
          <w:lang w:val="en-US"/>
        </w:rPr>
        <w:t>and Reinforcement Learning</w:t>
      </w:r>
      <w:r w:rsidR="00CF3174">
        <w:rPr>
          <w:lang w:val="en-US"/>
        </w:rPr>
        <w:t xml:space="preserve">, </w:t>
      </w:r>
      <w:r w:rsidR="00CF3174" w:rsidRPr="00CF3174">
        <w:rPr>
          <w:lang w:val="en-US"/>
        </w:rPr>
        <w:t>Springer Nature Switzerland AG</w:t>
      </w:r>
    </w:p>
    <w:p w14:paraId="0A531751" w14:textId="203F0F9A" w:rsidR="00D85EF2" w:rsidRDefault="00D06054" w:rsidP="00D06054">
      <w:pPr>
        <w:jc w:val="left"/>
        <w:rPr>
          <w:lang w:val="en-US"/>
        </w:rPr>
      </w:pPr>
      <w:r>
        <w:rPr>
          <w:lang w:val="en-US"/>
        </w:rPr>
        <w:t>[</w:t>
      </w:r>
      <w:r w:rsidR="00CF3174">
        <w:rPr>
          <w:lang w:val="en-US"/>
        </w:rPr>
        <w:t>10</w:t>
      </w:r>
      <w:r>
        <w:rPr>
          <w:lang w:val="en-US"/>
        </w:rPr>
        <w:t>] Florian</w:t>
      </w:r>
      <w:del w:id="189" w:author="borkox" w:date="2023-05-10T00:18:00Z">
        <w:r w:rsidDel="00112D1A">
          <w:rPr>
            <w:lang w:val="en-US"/>
          </w:rPr>
          <w:delText>,</w:delText>
        </w:r>
      </w:del>
      <w:r>
        <w:rPr>
          <w:lang w:val="en-US"/>
        </w:rPr>
        <w:t xml:space="preserve"> R</w:t>
      </w:r>
      <w:del w:id="190" w:author="borkox" w:date="2023-05-10T00:18:00Z">
        <w:r w:rsidDel="00112D1A">
          <w:rPr>
            <w:lang w:val="en-US"/>
          </w:rPr>
          <w:delText>.</w:delText>
        </w:r>
      </w:del>
      <w:r>
        <w:rPr>
          <w:lang w:val="en-US"/>
        </w:rPr>
        <w:t xml:space="preserve"> (2007), </w:t>
      </w:r>
      <w:r w:rsidRPr="00D06054">
        <w:rPr>
          <w:lang w:val="en-US"/>
        </w:rPr>
        <w:t>Reinforcement Learning Through Modulation of</w:t>
      </w:r>
      <w:r>
        <w:rPr>
          <w:lang w:val="en-US"/>
        </w:rPr>
        <w:t xml:space="preserve"> </w:t>
      </w:r>
      <w:r w:rsidRPr="00D06054">
        <w:rPr>
          <w:lang w:val="en-US"/>
        </w:rPr>
        <w:t>Spike-Timing-Dependent Synaptic Plasticity</w:t>
      </w:r>
    </w:p>
    <w:p w14:paraId="4139776B" w14:textId="2F791CC6" w:rsidR="00A854DC" w:rsidRDefault="00A854DC" w:rsidP="00D06054">
      <w:pPr>
        <w:jc w:val="left"/>
        <w:rPr>
          <w:lang w:val="en-US"/>
        </w:rPr>
      </w:pPr>
      <w:r>
        <w:rPr>
          <w:lang w:val="en-US"/>
        </w:rPr>
        <w:lastRenderedPageBreak/>
        <w:t xml:space="preserve">[11] </w:t>
      </w:r>
      <w:r w:rsidRPr="00A854DC">
        <w:rPr>
          <w:lang w:val="en-US"/>
        </w:rPr>
        <w:t>Xu</w:t>
      </w:r>
      <w:ins w:id="191" w:author="borkox" w:date="2023-05-10T00:18:00Z">
        <w:r w:rsidR="00112D1A">
          <w:rPr>
            <w:lang w:val="en-US"/>
          </w:rPr>
          <w:t xml:space="preserve"> J</w:t>
        </w:r>
      </w:ins>
      <w:del w:id="192" w:author="borkox" w:date="2023-05-10T00:18:00Z">
        <w:r w:rsidDel="00112D1A">
          <w:rPr>
            <w:lang w:val="en-US"/>
          </w:rPr>
          <w:delText xml:space="preserve">, </w:delText>
        </w:r>
        <w:r w:rsidR="003A31E5" w:rsidRPr="00A854DC" w:rsidDel="00112D1A">
          <w:rPr>
            <w:lang w:val="en-US"/>
          </w:rPr>
          <w:delText>Jian</w:delText>
        </w:r>
      </w:del>
      <w:r w:rsidR="003A31E5">
        <w:rPr>
          <w:lang w:val="en-US"/>
        </w:rPr>
        <w:t xml:space="preserve">, </w:t>
      </w:r>
      <w:r w:rsidRPr="00A854DC">
        <w:rPr>
          <w:lang w:val="en-US"/>
        </w:rPr>
        <w:t xml:space="preserve">How to Beat the </w:t>
      </w:r>
      <w:proofErr w:type="spellStart"/>
      <w:r w:rsidRPr="00A854DC">
        <w:rPr>
          <w:lang w:val="en-US"/>
        </w:rPr>
        <w:t>CartPole</w:t>
      </w:r>
      <w:proofErr w:type="spellEnd"/>
      <w:r w:rsidRPr="00A854DC">
        <w:rPr>
          <w:lang w:val="en-US"/>
        </w:rPr>
        <w:t xml:space="preserve"> Game in 5 Lines</w:t>
      </w:r>
      <w:r>
        <w:rPr>
          <w:lang w:val="en-US"/>
        </w:rPr>
        <w:t xml:space="preserve">, </w:t>
      </w:r>
      <w:hyperlink r:id="rId61" w:history="1">
        <w:r w:rsidRPr="00046FC5">
          <w:rPr>
            <w:rStyle w:val="Hyperlink"/>
            <w:lang w:val="en-US"/>
          </w:rPr>
          <w:t>https://towardsdatascience.com/how-to-beat-the-cartpole-game-in-5-lines-5ab4e738c93f</w:t>
        </w:r>
      </w:hyperlink>
    </w:p>
    <w:p w14:paraId="2194766A" w14:textId="58F57824" w:rsidR="003A31E5" w:rsidRPr="003A31E5" w:rsidRDefault="003A31E5" w:rsidP="003A31E5">
      <w:pPr>
        <w:jc w:val="left"/>
      </w:pPr>
      <w:r>
        <w:rPr>
          <w:lang w:val="en-US"/>
        </w:rPr>
        <w:t xml:space="preserve">[12] Surma </w:t>
      </w:r>
      <w:ins w:id="193" w:author="borkox" w:date="2023-05-10T00:17:00Z">
        <w:r w:rsidR="00112D1A">
          <w:rPr>
            <w:lang w:val="en-US"/>
          </w:rPr>
          <w:t>G</w:t>
        </w:r>
      </w:ins>
      <w:del w:id="194" w:author="borkox" w:date="2023-05-10T00:17:00Z">
        <w:r w:rsidDel="00112D1A">
          <w:rPr>
            <w:lang w:val="en-US"/>
          </w:rPr>
          <w:delText>,Greg</w:delText>
        </w:r>
      </w:del>
      <w:r>
        <w:rPr>
          <w:lang w:val="en-US"/>
        </w:rPr>
        <w:t xml:space="preserve">, </w:t>
      </w:r>
      <w:r w:rsidRPr="003A31E5">
        <w:rPr>
          <w:lang w:val="en-US"/>
        </w:rPr>
        <w:t>Cartpole - Introduction to Reinforcement Learning (DQN - Deep Q-Learning)</w:t>
      </w:r>
      <w:r>
        <w:rPr>
          <w:lang w:val="en-US"/>
        </w:rPr>
        <w:t xml:space="preserve">  </w:t>
      </w:r>
      <w:hyperlink r:id="rId62" w:anchor="c876" w:history="1">
        <w:r w:rsidRPr="00AF6019">
          <w:rPr>
            <w:rStyle w:val="Hyperlink"/>
            <w:lang w:val="en-US"/>
          </w:rPr>
          <w:t>https</w:t>
        </w:r>
        <w:r w:rsidRPr="003A31E5">
          <w:rPr>
            <w:rStyle w:val="Hyperlink"/>
          </w:rPr>
          <w:t>://</w:t>
        </w:r>
        <w:r w:rsidRPr="00AF6019">
          <w:rPr>
            <w:rStyle w:val="Hyperlink"/>
            <w:lang w:val="en-US"/>
          </w:rPr>
          <w:t>gsurma</w:t>
        </w:r>
        <w:r w:rsidRPr="003A31E5">
          <w:rPr>
            <w:rStyle w:val="Hyperlink"/>
          </w:rPr>
          <w:t>.</w:t>
        </w:r>
        <w:r w:rsidRPr="00AF6019">
          <w:rPr>
            <w:rStyle w:val="Hyperlink"/>
            <w:lang w:val="en-US"/>
          </w:rPr>
          <w:t>medium</w:t>
        </w:r>
        <w:r w:rsidRPr="003A31E5">
          <w:rPr>
            <w:rStyle w:val="Hyperlink"/>
          </w:rPr>
          <w:t>.</w:t>
        </w:r>
        <w:r w:rsidRPr="00AF6019">
          <w:rPr>
            <w:rStyle w:val="Hyperlink"/>
            <w:lang w:val="en-US"/>
          </w:rPr>
          <w:t>com</w:t>
        </w:r>
        <w:r w:rsidRPr="003A31E5">
          <w:rPr>
            <w:rStyle w:val="Hyperlink"/>
          </w:rPr>
          <w:t>/</w:t>
        </w:r>
        <w:r w:rsidRPr="00AF6019">
          <w:rPr>
            <w:rStyle w:val="Hyperlink"/>
            <w:lang w:val="en-US"/>
          </w:rPr>
          <w:t>cartpole</w:t>
        </w:r>
        <w:r w:rsidRPr="003A31E5">
          <w:rPr>
            <w:rStyle w:val="Hyperlink"/>
          </w:rPr>
          <w:t>-</w:t>
        </w:r>
        <w:r w:rsidRPr="00AF6019">
          <w:rPr>
            <w:rStyle w:val="Hyperlink"/>
            <w:lang w:val="en-US"/>
          </w:rPr>
          <w:t>introduction</w:t>
        </w:r>
        <w:r w:rsidRPr="003A31E5">
          <w:rPr>
            <w:rStyle w:val="Hyperlink"/>
          </w:rPr>
          <w:t>-</w:t>
        </w:r>
        <w:r w:rsidRPr="00AF6019">
          <w:rPr>
            <w:rStyle w:val="Hyperlink"/>
            <w:lang w:val="en-US"/>
          </w:rPr>
          <w:t>to</w:t>
        </w:r>
        <w:r w:rsidRPr="003A31E5">
          <w:rPr>
            <w:rStyle w:val="Hyperlink"/>
          </w:rPr>
          <w:t>-</w:t>
        </w:r>
        <w:r w:rsidRPr="00AF6019">
          <w:rPr>
            <w:rStyle w:val="Hyperlink"/>
            <w:lang w:val="en-US"/>
          </w:rPr>
          <w:t>reinforcement</w:t>
        </w:r>
        <w:r w:rsidRPr="003A31E5">
          <w:rPr>
            <w:rStyle w:val="Hyperlink"/>
          </w:rPr>
          <w:t>-</w:t>
        </w:r>
        <w:r w:rsidRPr="00AF6019">
          <w:rPr>
            <w:rStyle w:val="Hyperlink"/>
            <w:lang w:val="en-US"/>
          </w:rPr>
          <w:t>learning</w:t>
        </w:r>
        <w:r w:rsidRPr="003A31E5">
          <w:rPr>
            <w:rStyle w:val="Hyperlink"/>
          </w:rPr>
          <w:t>-</w:t>
        </w:r>
        <w:r w:rsidRPr="00AF6019">
          <w:rPr>
            <w:rStyle w:val="Hyperlink"/>
            <w:lang w:val="en-US"/>
          </w:rPr>
          <w:t>ed</w:t>
        </w:r>
        <w:r w:rsidRPr="003A31E5">
          <w:rPr>
            <w:rStyle w:val="Hyperlink"/>
          </w:rPr>
          <w:t>0</w:t>
        </w:r>
        <w:r w:rsidRPr="00AF6019">
          <w:rPr>
            <w:rStyle w:val="Hyperlink"/>
            <w:lang w:val="en-US"/>
          </w:rPr>
          <w:t>eb</w:t>
        </w:r>
        <w:r w:rsidRPr="003A31E5">
          <w:rPr>
            <w:rStyle w:val="Hyperlink"/>
          </w:rPr>
          <w:t>5</w:t>
        </w:r>
        <w:r w:rsidRPr="00AF6019">
          <w:rPr>
            <w:rStyle w:val="Hyperlink"/>
            <w:lang w:val="en-US"/>
          </w:rPr>
          <w:t>b</w:t>
        </w:r>
        <w:r w:rsidRPr="003A31E5">
          <w:rPr>
            <w:rStyle w:val="Hyperlink"/>
          </w:rPr>
          <w:t>58288#</w:t>
        </w:r>
        <w:r w:rsidRPr="00AF6019">
          <w:rPr>
            <w:rStyle w:val="Hyperlink"/>
            <w:lang w:val="en-US"/>
          </w:rPr>
          <w:t>c</w:t>
        </w:r>
        <w:r w:rsidRPr="003A31E5">
          <w:rPr>
            <w:rStyle w:val="Hyperlink"/>
          </w:rPr>
          <w:t>876</w:t>
        </w:r>
      </w:hyperlink>
      <w:r w:rsidRPr="003A31E5">
        <w:t xml:space="preserve"> </w:t>
      </w:r>
    </w:p>
    <w:p w14:paraId="5691EC82" w14:textId="578F8404" w:rsidR="003A31E5" w:rsidRPr="003A31E5" w:rsidRDefault="003A31E5" w:rsidP="00D06054">
      <w:pPr>
        <w:jc w:val="left"/>
      </w:pPr>
    </w:p>
    <w:p w14:paraId="096C6398" w14:textId="4884628D" w:rsidR="003A31E5" w:rsidRPr="003A31E5" w:rsidRDefault="003A31E5" w:rsidP="00D06054">
      <w:pPr>
        <w:jc w:val="left"/>
        <w:rPr>
          <w:lang w:val="en-US"/>
        </w:rPr>
      </w:pPr>
      <w:r>
        <w:rPr>
          <w:lang w:val="en-US"/>
        </w:rPr>
        <w:t>[13] Kale</w:t>
      </w:r>
      <w:ins w:id="195" w:author="borkox" w:date="2023-05-10T00:17:00Z">
        <w:r w:rsidR="00112D1A">
          <w:rPr>
            <w:lang w:val="en-US"/>
          </w:rPr>
          <w:t xml:space="preserve"> </w:t>
        </w:r>
      </w:ins>
      <w:del w:id="196" w:author="borkox" w:date="2023-05-10T00:17:00Z">
        <w:r w:rsidDel="00112D1A">
          <w:rPr>
            <w:lang w:val="en-US"/>
          </w:rPr>
          <w:delText xml:space="preserve">, </w:delText>
        </w:r>
      </w:del>
      <w:r>
        <w:rPr>
          <w:lang w:val="en-US"/>
        </w:rPr>
        <w:t>S</w:t>
      </w:r>
      <w:del w:id="197" w:author="borkox" w:date="2023-05-10T00:17:00Z">
        <w:r w:rsidDel="00112D1A">
          <w:rPr>
            <w:lang w:val="en-US"/>
          </w:rPr>
          <w:delText>iddhart</w:delText>
        </w:r>
      </w:del>
      <w:r>
        <w:rPr>
          <w:lang w:val="en-US"/>
        </w:rPr>
        <w:t xml:space="preserve">, </w:t>
      </w:r>
      <w:r w:rsidRPr="003A31E5">
        <w:rPr>
          <w:lang w:val="en-US"/>
        </w:rPr>
        <w:t>Solving CartPole-V1</w:t>
      </w:r>
      <w:r>
        <w:rPr>
          <w:lang w:val="en-US"/>
        </w:rPr>
        <w:t xml:space="preserve">, </w:t>
      </w:r>
      <w:hyperlink r:id="rId63" w:history="1">
        <w:r w:rsidRPr="00AF6019">
          <w:rPr>
            <w:rStyle w:val="Hyperlink"/>
            <w:lang w:val="en-US"/>
          </w:rPr>
          <w:t>https://medium.com/@siddharthkale/solving-cartpole-v1-4be909b7c2c6</w:t>
        </w:r>
      </w:hyperlink>
      <w:r>
        <w:rPr>
          <w:lang w:val="en-US"/>
        </w:rPr>
        <w:t xml:space="preserve"> </w:t>
      </w:r>
    </w:p>
    <w:p w14:paraId="3889371B" w14:textId="20E62E28" w:rsidR="00194FDE" w:rsidRPr="002A1DDA" w:rsidRDefault="002A1DDA" w:rsidP="002A1DDA">
      <w:pPr>
        <w:rPr>
          <w:lang w:val="en-US"/>
        </w:rPr>
      </w:pPr>
      <w:r>
        <w:t>[1</w:t>
      </w:r>
      <w:r>
        <w:rPr>
          <w:lang w:val="en-US"/>
        </w:rPr>
        <w:t>4</w:t>
      </w:r>
      <w:r>
        <w:t>] Barto A</w:t>
      </w:r>
      <w:ins w:id="198" w:author="borkox" w:date="2023-05-10T00:17:00Z">
        <w:r w:rsidR="00112D1A">
          <w:rPr>
            <w:lang w:val="en-US"/>
          </w:rPr>
          <w:t>,</w:t>
        </w:r>
      </w:ins>
      <w:del w:id="199" w:author="borkox" w:date="2023-05-10T00:17:00Z">
        <w:r w:rsidDel="00112D1A">
          <w:delText>.</w:delText>
        </w:r>
      </w:del>
      <w:r>
        <w:t xml:space="preserve"> Sutton R</w:t>
      </w:r>
      <w:del w:id="200" w:author="borkox" w:date="2023-05-10T00:17:00Z">
        <w:r w:rsidDel="00112D1A">
          <w:delText>.</w:delText>
        </w:r>
      </w:del>
      <w:r>
        <w:rPr>
          <w:lang w:val="en-US"/>
        </w:rPr>
        <w:t>, (1983)</w:t>
      </w:r>
      <w:r>
        <w:t xml:space="preserve">, </w:t>
      </w:r>
      <w:r>
        <w:rPr>
          <w:lang w:val="en-US"/>
        </w:rPr>
        <w:t>Neuronlike adaptive elements that can solve difficult learning control problems, IEEE,</w:t>
      </w:r>
      <w:r>
        <w:t xml:space="preserve"> </w:t>
      </w:r>
      <w:hyperlink r:id="rId64" w:history="1">
        <w:r w:rsidRPr="00AF6019">
          <w:rPr>
            <w:rStyle w:val="Hyperlink"/>
          </w:rPr>
          <w:t>http://incompleteideas.net/papers/barto-sutton-anderson-83.pdf</w:t>
        </w:r>
      </w:hyperlink>
      <w:r>
        <w:rPr>
          <w:lang w:val="en-US"/>
        </w:rPr>
        <w:t xml:space="preserve"> </w:t>
      </w:r>
    </w:p>
    <w:p w14:paraId="7D2DEEE9" w14:textId="25DE2EE6" w:rsidR="00A854DC" w:rsidRDefault="00A854DC" w:rsidP="00D06054">
      <w:pPr>
        <w:jc w:val="left"/>
        <w:rPr>
          <w:lang w:val="en-US"/>
        </w:rPr>
      </w:pPr>
      <w:r w:rsidRPr="003A31E5">
        <w:t xml:space="preserve"> </w:t>
      </w:r>
      <w:r w:rsidR="00CC4E38">
        <w:rPr>
          <w:lang w:val="en-US"/>
        </w:rPr>
        <w:t xml:space="preserve">[15] </w:t>
      </w:r>
      <w:del w:id="201" w:author="borkox" w:date="2023-05-10T00:16:00Z">
        <w:r w:rsidR="00CC4E38" w:rsidDel="00112D1A">
          <w:rPr>
            <w:lang w:val="en-US"/>
          </w:rPr>
          <w:delText xml:space="preserve">Doya, </w:delText>
        </w:r>
      </w:del>
      <w:r w:rsidR="00CC4E38">
        <w:rPr>
          <w:lang w:val="en-US"/>
        </w:rPr>
        <w:t>Kenji</w:t>
      </w:r>
      <w:ins w:id="202" w:author="borkox" w:date="2023-05-10T00:16:00Z">
        <w:r w:rsidR="00112D1A">
          <w:rPr>
            <w:lang w:val="en-US"/>
          </w:rPr>
          <w:t xml:space="preserve"> D</w:t>
        </w:r>
      </w:ins>
      <w:r w:rsidR="00CC4E38">
        <w:rPr>
          <w:lang w:val="en-US"/>
        </w:rPr>
        <w:t>, (2000),</w:t>
      </w:r>
      <w:r w:rsidR="00CC4E38" w:rsidRPr="00CC4E38">
        <w:rPr>
          <w:lang w:val="en-US"/>
        </w:rPr>
        <w:t>Reinforcement Learning In Continuous Time and Space</w:t>
      </w:r>
      <w:r w:rsidR="00CC4E38">
        <w:rPr>
          <w:lang w:val="en-US"/>
        </w:rPr>
        <w:t xml:space="preserve">, </w:t>
      </w:r>
      <w:r w:rsidR="00CC4E38" w:rsidRPr="00CC4E38">
        <w:rPr>
          <w:lang w:val="en-US"/>
        </w:rPr>
        <w:t>ATR Human Information Processing Research Laboratories</w:t>
      </w:r>
      <w:r w:rsidR="00CC4E38">
        <w:rPr>
          <w:lang w:val="en-US"/>
        </w:rPr>
        <w:t>, Japan</w:t>
      </w:r>
    </w:p>
    <w:p w14:paraId="0D4F5157" w14:textId="003DFE29" w:rsidR="00A26D65" w:rsidRDefault="00A26D65" w:rsidP="00F46514">
      <w:pPr>
        <w:jc w:val="left"/>
        <w:rPr>
          <w:ins w:id="203" w:author="borkox" w:date="2023-05-10T00:00:00Z"/>
          <w:lang w:val="en-US"/>
        </w:rPr>
      </w:pPr>
      <w:r>
        <w:rPr>
          <w:lang w:val="en-US"/>
        </w:rPr>
        <w:t xml:space="preserve">[16] </w:t>
      </w:r>
      <w:proofErr w:type="spellStart"/>
      <w:r w:rsidRPr="00A26D65">
        <w:rPr>
          <w:lang w:val="en-US"/>
        </w:rPr>
        <w:t>Qiu</w:t>
      </w:r>
      <w:proofErr w:type="spellEnd"/>
      <w:r>
        <w:rPr>
          <w:lang w:val="en-US"/>
        </w:rPr>
        <w:t xml:space="preserve"> </w:t>
      </w:r>
      <w:r w:rsidRPr="00A26D65">
        <w:rPr>
          <w:lang w:val="en-US"/>
        </w:rPr>
        <w:t>H</w:t>
      </w:r>
      <w:del w:id="204" w:author="borkox" w:date="2023-05-10T00:16:00Z">
        <w:r w:rsidDel="00112D1A">
          <w:rPr>
            <w:lang w:val="en-US"/>
          </w:rPr>
          <w:delText>.</w:delText>
        </w:r>
      </w:del>
      <w:r>
        <w:rPr>
          <w:lang w:val="en-US"/>
        </w:rPr>
        <w:t xml:space="preserve">, </w:t>
      </w:r>
      <w:r w:rsidRPr="00A26D65">
        <w:rPr>
          <w:lang w:val="en-US"/>
        </w:rPr>
        <w:t>Garratt</w:t>
      </w:r>
      <w:r>
        <w:rPr>
          <w:lang w:val="en-US"/>
        </w:rPr>
        <w:t xml:space="preserve"> M</w:t>
      </w:r>
      <w:del w:id="205" w:author="borkox" w:date="2023-05-10T00:16:00Z">
        <w:r w:rsidDel="00112D1A">
          <w:rPr>
            <w:lang w:val="en-US"/>
          </w:rPr>
          <w:delText>.</w:delText>
        </w:r>
      </w:del>
      <w:r>
        <w:rPr>
          <w:lang w:val="en-US"/>
        </w:rPr>
        <w:t xml:space="preserve">, </w:t>
      </w:r>
      <w:r w:rsidRPr="00A26D65">
        <w:rPr>
          <w:lang w:val="en-US"/>
        </w:rPr>
        <w:t>Howard</w:t>
      </w:r>
      <w:r>
        <w:rPr>
          <w:lang w:val="en-US"/>
        </w:rPr>
        <w:t xml:space="preserve"> D</w:t>
      </w:r>
      <w:del w:id="206" w:author="borkox" w:date="2023-05-10T00:17:00Z">
        <w:r w:rsidDel="00112D1A">
          <w:rPr>
            <w:lang w:val="en-US"/>
          </w:rPr>
          <w:delText>.</w:delText>
        </w:r>
      </w:del>
      <w:r>
        <w:rPr>
          <w:lang w:val="en-US"/>
        </w:rPr>
        <w:t xml:space="preserve">, </w:t>
      </w:r>
      <w:proofErr w:type="spellStart"/>
      <w:r w:rsidR="00F46514" w:rsidRPr="00F46514">
        <w:rPr>
          <w:lang w:val="en-US"/>
        </w:rPr>
        <w:t>Anavatti</w:t>
      </w:r>
      <w:proofErr w:type="spellEnd"/>
      <w:r w:rsidR="00F46514">
        <w:rPr>
          <w:lang w:val="en-US"/>
        </w:rPr>
        <w:t xml:space="preserve"> S</w:t>
      </w:r>
      <w:del w:id="207" w:author="borkox" w:date="2023-05-10T00:17:00Z">
        <w:r w:rsidR="00F46514" w:rsidDel="00112D1A">
          <w:rPr>
            <w:lang w:val="en-US"/>
          </w:rPr>
          <w:delText>.</w:delText>
        </w:r>
      </w:del>
      <w:r w:rsidR="00F46514">
        <w:rPr>
          <w:lang w:val="en-US"/>
        </w:rPr>
        <w:t>,(2019)</w:t>
      </w:r>
      <w:r>
        <w:rPr>
          <w:lang w:val="en-US"/>
        </w:rPr>
        <w:t xml:space="preserve"> </w:t>
      </w:r>
      <w:r w:rsidRPr="00A26D65">
        <w:rPr>
          <w:lang w:val="en-US"/>
        </w:rPr>
        <w:t>Evolving Spiking Neural Networks for Nonlinear</w:t>
      </w:r>
      <w:r>
        <w:rPr>
          <w:lang w:val="en-US"/>
        </w:rPr>
        <w:t xml:space="preserve"> </w:t>
      </w:r>
      <w:r w:rsidRPr="00A26D65">
        <w:rPr>
          <w:lang w:val="en-US"/>
        </w:rPr>
        <w:t>Control Problems</w:t>
      </w:r>
      <w:r w:rsidR="00F46514">
        <w:rPr>
          <w:lang w:val="en-US"/>
        </w:rPr>
        <w:t xml:space="preserve">, </w:t>
      </w:r>
      <w:r w:rsidR="00F46514" w:rsidRPr="00F46514">
        <w:rPr>
          <w:lang w:val="en-US"/>
        </w:rPr>
        <w:t>arXiv:1903.01180v1</w:t>
      </w:r>
    </w:p>
    <w:p w14:paraId="79FF0B41" w14:textId="7BE68C9C" w:rsidR="008775C5" w:rsidRDefault="008775C5" w:rsidP="008775C5">
      <w:pPr>
        <w:tabs>
          <w:tab w:val="right" w:pos="9026"/>
        </w:tabs>
        <w:jc w:val="left"/>
        <w:rPr>
          <w:ins w:id="208" w:author="borkox" w:date="2023-05-10T00:04:00Z"/>
        </w:rPr>
      </w:pPr>
      <w:ins w:id="209" w:author="borkox" w:date="2023-05-10T00:00:00Z">
        <w:r>
          <w:rPr>
            <w:lang w:val="en-US"/>
          </w:rPr>
          <w:t xml:space="preserve">[17] </w:t>
        </w:r>
      </w:ins>
      <w:ins w:id="210" w:author="borkox" w:date="2023-05-10T00:04:00Z">
        <w:r>
          <w:t>Mahmoud Akl, Yulia Sandamirskaya, Deniz Ergene, Florian Walter, and Alois</w:t>
        </w:r>
        <w:r>
          <w:rPr>
            <w:lang w:val="en-US"/>
          </w:rPr>
          <w:t xml:space="preserve"> </w:t>
        </w:r>
        <w:r>
          <w:t>Knoll. 2022. Fine-tuning Deep Reinforcement Learning Policies with r-STDP</w:t>
        </w:r>
      </w:ins>
    </w:p>
    <w:p w14:paraId="1C056AE2" w14:textId="04A99CF2" w:rsidR="008775C5" w:rsidRDefault="008775C5" w:rsidP="008775C5">
      <w:pPr>
        <w:tabs>
          <w:tab w:val="right" w:pos="9026"/>
        </w:tabs>
        <w:jc w:val="left"/>
        <w:rPr>
          <w:ins w:id="211" w:author="borkox" w:date="2023-05-10T00:05:00Z"/>
        </w:rPr>
      </w:pPr>
      <w:ins w:id="212" w:author="borkox" w:date="2023-05-10T00:05:00Z">
        <w:r>
          <w:rPr>
            <w:lang w:val="en-US"/>
          </w:rPr>
          <w:t xml:space="preserve">[18] </w:t>
        </w:r>
        <w:r w:rsidR="00D970D6">
          <w:t>Akl M, Ergene D, Walter F and Knoll A (2023) Toward robust and scalable deep spiking reinforcement learning. Front. Neurorobot. 16:1075647. doi: 10.3389/fnbot.2022.1075647</w:t>
        </w:r>
      </w:ins>
    </w:p>
    <w:p w14:paraId="12D4E0F9" w14:textId="74DDEBCF" w:rsidR="00D970D6" w:rsidRDefault="00D970D6" w:rsidP="008775C5">
      <w:pPr>
        <w:tabs>
          <w:tab w:val="right" w:pos="9026"/>
        </w:tabs>
        <w:jc w:val="left"/>
        <w:rPr>
          <w:ins w:id="213" w:author="borkox" w:date="2023-05-10T00:10:00Z"/>
          <w:lang w:val="en-GB"/>
        </w:rPr>
      </w:pPr>
      <w:ins w:id="214" w:author="borkox" w:date="2023-05-10T00:06:00Z">
        <w:r w:rsidRPr="00EB3250">
          <w:rPr>
            <w:lang w:val="en-GB"/>
            <w:rPrChange w:id="215" w:author="borkox" w:date="2023-05-10T00:09:00Z">
              <w:rPr>
                <w:lang w:val="en-US"/>
              </w:rPr>
            </w:rPrChange>
          </w:rPr>
          <w:t xml:space="preserve">[19] </w:t>
        </w:r>
      </w:ins>
      <w:ins w:id="216" w:author="borkox" w:date="2023-05-10T00:09:00Z">
        <w:r w:rsidRPr="00EB3250">
          <w:rPr>
            <w:lang w:val="en-GB"/>
            <w:rPrChange w:id="217" w:author="borkox" w:date="2023-05-10T00:09:00Z">
              <w:rPr>
                <w:lang w:val="en-US"/>
              </w:rPr>
            </w:rPrChange>
          </w:rPr>
          <w:t xml:space="preserve">Bing Z., Meschede C., Huang K., Chen G., </w:t>
        </w:r>
        <w:proofErr w:type="spellStart"/>
        <w:r w:rsidRPr="00EB3250">
          <w:rPr>
            <w:lang w:val="en-GB"/>
            <w:rPrChange w:id="218" w:author="borkox" w:date="2023-05-10T00:09:00Z">
              <w:rPr>
                <w:lang w:val="en-US"/>
              </w:rPr>
            </w:rPrChange>
          </w:rPr>
          <w:t>Rohrbein</w:t>
        </w:r>
        <w:proofErr w:type="spellEnd"/>
        <w:r w:rsidRPr="00EB3250">
          <w:rPr>
            <w:lang w:val="en-GB"/>
            <w:rPrChange w:id="219" w:author="borkox" w:date="2023-05-10T00:09:00Z">
              <w:rPr>
                <w:lang w:val="en-US"/>
              </w:rPr>
            </w:rPrChange>
          </w:rPr>
          <w:t xml:space="preserve"> F., </w:t>
        </w:r>
        <w:proofErr w:type="spellStart"/>
        <w:r w:rsidRPr="00EB3250">
          <w:rPr>
            <w:lang w:val="en-GB"/>
            <w:rPrChange w:id="220" w:author="borkox" w:date="2023-05-10T00:09:00Z">
              <w:rPr>
                <w:lang w:val="en-US"/>
              </w:rPr>
            </w:rPrChange>
          </w:rPr>
          <w:t>Akl</w:t>
        </w:r>
        <w:proofErr w:type="spellEnd"/>
        <w:r w:rsidRPr="00EB3250">
          <w:rPr>
            <w:lang w:val="en-GB"/>
            <w:rPrChange w:id="221" w:author="borkox" w:date="2023-05-10T00:09:00Z">
              <w:rPr>
                <w:lang w:val="en-US"/>
              </w:rPr>
            </w:rPrChange>
          </w:rPr>
          <w:t xml:space="preserve"> M. Knoll A.</w:t>
        </w:r>
        <w:r w:rsidRPr="00EB3250">
          <w:rPr>
            <w:lang w:val="en-GB"/>
            <w:rPrChange w:id="222" w:author="borkox" w:date="2023-05-10T00:09:00Z">
              <w:rPr>
                <w:lang w:val="de-DE"/>
              </w:rPr>
            </w:rPrChange>
          </w:rPr>
          <w:t xml:space="preserve">, (2019), </w:t>
        </w:r>
        <w:r w:rsidR="00EB3250" w:rsidRPr="00EB3250">
          <w:rPr>
            <w:lang w:val="en-GB"/>
            <w:rPrChange w:id="223" w:author="borkox" w:date="2023-05-10T00:09:00Z">
              <w:rPr>
                <w:lang w:val="de-DE"/>
              </w:rPr>
            </w:rPrChange>
          </w:rPr>
          <w:t>End to End Learning of Spiking Neural Network based on R-STDP for a Lane Keeping Vehicle</w:t>
        </w:r>
      </w:ins>
      <w:ins w:id="224" w:author="borkox" w:date="2023-05-10T00:10:00Z">
        <w:r w:rsidR="00EB3250">
          <w:rPr>
            <w:lang w:val="en-GB"/>
          </w:rPr>
          <w:t>, ResearchGate</w:t>
        </w:r>
      </w:ins>
    </w:p>
    <w:p w14:paraId="59D2A8AE" w14:textId="49B03F6A" w:rsidR="00EB3250" w:rsidRDefault="00EB3250" w:rsidP="008775C5">
      <w:pPr>
        <w:tabs>
          <w:tab w:val="right" w:pos="9026"/>
        </w:tabs>
        <w:jc w:val="left"/>
        <w:rPr>
          <w:ins w:id="225" w:author="borkox" w:date="2023-05-10T00:14:00Z"/>
          <w:lang w:val="en-GB"/>
        </w:rPr>
      </w:pPr>
      <w:ins w:id="226" w:author="borkox" w:date="2023-05-10T00:10:00Z">
        <w:r>
          <w:rPr>
            <w:lang w:val="en-GB"/>
          </w:rPr>
          <w:t xml:space="preserve">[20] </w:t>
        </w:r>
      </w:ins>
      <w:ins w:id="227" w:author="borkox" w:date="2023-05-10T00:12:00Z">
        <w:r w:rsidR="00112D1A">
          <w:rPr>
            <w:lang w:val="en-GB"/>
          </w:rPr>
          <w:t xml:space="preserve">Shim M., Li P., </w:t>
        </w:r>
      </w:ins>
      <w:ins w:id="228" w:author="borkox" w:date="2023-05-10T00:14:00Z">
        <w:r w:rsidR="00112D1A">
          <w:rPr>
            <w:lang w:val="en-GB"/>
          </w:rPr>
          <w:t xml:space="preserve">(2017) </w:t>
        </w:r>
        <w:r w:rsidR="00112D1A" w:rsidRPr="00112D1A">
          <w:rPr>
            <w:lang w:val="en-GB"/>
          </w:rPr>
          <w:t>Biologically inspired reinforcement learning for mobile robot collision avoidance</w:t>
        </w:r>
        <w:r w:rsidR="00112D1A">
          <w:rPr>
            <w:lang w:val="en-GB"/>
          </w:rPr>
          <w:t xml:space="preserve">, </w:t>
        </w:r>
        <w:r w:rsidR="00112D1A" w:rsidRPr="00112D1A">
          <w:rPr>
            <w:lang w:val="en-GB"/>
          </w:rPr>
          <w:t>IEEE</w:t>
        </w:r>
      </w:ins>
    </w:p>
    <w:p w14:paraId="50E16764" w14:textId="133B7072" w:rsidR="00112D1A" w:rsidRPr="00EB3250" w:rsidRDefault="00112D1A" w:rsidP="00112D1A">
      <w:pPr>
        <w:tabs>
          <w:tab w:val="right" w:pos="9026"/>
        </w:tabs>
        <w:jc w:val="left"/>
        <w:rPr>
          <w:lang w:val="en-GB"/>
          <w:rPrChange w:id="229" w:author="borkox" w:date="2023-05-10T00:09:00Z">
            <w:rPr>
              <w:lang w:val="en-US"/>
            </w:rPr>
          </w:rPrChange>
        </w:rPr>
        <w:pPrChange w:id="230" w:author="borkox" w:date="2023-05-10T00:04:00Z">
          <w:pPr>
            <w:jc w:val="left"/>
          </w:pPr>
        </w:pPrChange>
      </w:pPr>
      <w:ins w:id="231" w:author="borkox" w:date="2023-05-10T00:14:00Z">
        <w:r>
          <w:rPr>
            <w:lang w:val="en-GB"/>
          </w:rPr>
          <w:t>[21]</w:t>
        </w:r>
      </w:ins>
      <w:ins w:id="232" w:author="borkox" w:date="2023-05-10T00:15:00Z">
        <w:r>
          <w:rPr>
            <w:lang w:val="en-GB"/>
          </w:rPr>
          <w:t xml:space="preserve"> </w:t>
        </w:r>
        <w:r w:rsidRPr="00112D1A">
          <w:rPr>
            <w:lang w:val="en-GB"/>
          </w:rPr>
          <w:t>Zhao F, Zeng Y and Xu B (2018) A</w:t>
        </w:r>
        <w:r>
          <w:rPr>
            <w:lang w:val="en-GB"/>
          </w:rPr>
          <w:t xml:space="preserve"> </w:t>
        </w:r>
        <w:r w:rsidRPr="00112D1A">
          <w:rPr>
            <w:lang w:val="en-GB"/>
          </w:rPr>
          <w:t>Brain-Inspired Decision-Making</w:t>
        </w:r>
        <w:r>
          <w:rPr>
            <w:lang w:val="en-GB"/>
          </w:rPr>
          <w:t xml:space="preserve"> </w:t>
        </w:r>
        <w:r w:rsidRPr="00112D1A">
          <w:rPr>
            <w:lang w:val="en-GB"/>
          </w:rPr>
          <w:t>Spiking Neural Network and Its</w:t>
        </w:r>
        <w:r>
          <w:rPr>
            <w:lang w:val="en-GB"/>
          </w:rPr>
          <w:t xml:space="preserve"> </w:t>
        </w:r>
        <w:r w:rsidRPr="00112D1A">
          <w:rPr>
            <w:lang w:val="en-GB"/>
          </w:rPr>
          <w:t>Application in Unmanned Aerial</w:t>
        </w:r>
        <w:r>
          <w:rPr>
            <w:lang w:val="en-GB"/>
          </w:rPr>
          <w:t xml:space="preserve"> </w:t>
        </w:r>
        <w:r w:rsidRPr="00112D1A">
          <w:rPr>
            <w:lang w:val="en-GB"/>
          </w:rPr>
          <w:t xml:space="preserve">Vehicle. Front. </w:t>
        </w:r>
        <w:proofErr w:type="spellStart"/>
        <w:r w:rsidRPr="00112D1A">
          <w:rPr>
            <w:lang w:val="en-GB"/>
          </w:rPr>
          <w:t>Neurorobot</w:t>
        </w:r>
        <w:proofErr w:type="spellEnd"/>
        <w:r w:rsidRPr="00112D1A">
          <w:rPr>
            <w:lang w:val="en-GB"/>
          </w:rPr>
          <w:t>. 12:56.doi: 10.3389/fnbot.2018.00056</w:t>
        </w:r>
      </w:ins>
    </w:p>
    <w:p w14:paraId="2455269F" w14:textId="77777777" w:rsidR="00A0704F" w:rsidRDefault="00A0704F" w:rsidP="00A0704F">
      <w:pPr>
        <w:pStyle w:val="Heading1"/>
      </w:pPr>
      <w:bookmarkStart w:id="233" w:name="_Toc134572893"/>
      <w:r>
        <w:lastRenderedPageBreak/>
        <w:t>Приложения</w:t>
      </w:r>
      <w:bookmarkEnd w:id="233"/>
    </w:p>
    <w:p w14:paraId="71B77827" w14:textId="77777777" w:rsidR="00A0704F" w:rsidRDefault="00A0704F" w:rsidP="00A0704F">
      <w:pPr>
        <w:pStyle w:val="Heading2"/>
      </w:pPr>
      <w:bookmarkStart w:id="234" w:name="_Toc134572894"/>
      <w:r>
        <w:t>1. Сорс код (</w:t>
      </w:r>
      <w:r w:rsidRPr="00C8316D">
        <w:rPr>
          <w:lang w:val="en-GB"/>
        </w:rPr>
        <w:t>Source</w:t>
      </w:r>
      <w:r w:rsidRPr="0091267F">
        <w:t xml:space="preserve"> </w:t>
      </w:r>
      <w:r w:rsidRPr="00C8316D">
        <w:rPr>
          <w:lang w:val="en-GB"/>
        </w:rPr>
        <w:t>code</w:t>
      </w:r>
      <w:r w:rsidRPr="0091267F">
        <w:t>)</w:t>
      </w:r>
      <w:bookmarkEnd w:id="234"/>
    </w:p>
    <w:p w14:paraId="26895A91" w14:textId="30519DB2" w:rsidR="00A0704F" w:rsidRPr="00146378" w:rsidRDefault="00000000" w:rsidP="00A0704F">
      <w:hyperlink r:id="rId65" w:history="1">
        <w:r w:rsidR="00146378" w:rsidRPr="00046FC5">
          <w:rPr>
            <w:rStyle w:val="Hyperlink"/>
          </w:rPr>
          <w:t>https://github.com/borkox/uni-sofia-masters-project</w:t>
        </w:r>
      </w:hyperlink>
      <w:r w:rsidR="00146378" w:rsidRPr="00146378">
        <w:t xml:space="preserve"> </w:t>
      </w:r>
    </w:p>
    <w:p w14:paraId="694F47A4" w14:textId="69CC54E0" w:rsidR="00A7688F" w:rsidRPr="00A0704F" w:rsidRDefault="00A7688F" w:rsidP="00A0704F"/>
    <w:sectPr w:rsidR="00A7688F" w:rsidRPr="00A0704F">
      <w:headerReference w:type="default" r:id="rId66"/>
      <w:footerReference w:type="default" r:id="rId6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79" w:author="USER" w:date="2023-04-28T16:16:00Z" w:initials="U">
    <w:p w14:paraId="3ECC38B0" w14:textId="270ECB47" w:rsidR="009202DA" w:rsidRDefault="009202DA">
      <w:pPr>
        <w:pStyle w:val="CommentText"/>
      </w:pPr>
      <w:r>
        <w:rPr>
          <w:rStyle w:val="CommentReference"/>
        </w:rPr>
        <w:annotationRef/>
      </w:r>
      <w:r>
        <w:t xml:space="preserve">Може би е по-добре да се споменат още няколко статии, които ще ти пратя. </w:t>
      </w:r>
    </w:p>
  </w:comment>
  <w:comment w:id="93" w:author="USER" w:date="2023-04-28T16:40:00Z" w:initials="U">
    <w:p w14:paraId="5176D287" w14:textId="27047FF1" w:rsidR="009202DA" w:rsidRDefault="009202DA">
      <w:pPr>
        <w:pStyle w:val="CommentText"/>
      </w:pPr>
      <w:r>
        <w:rPr>
          <w:rStyle w:val="CommentReference"/>
        </w:rPr>
        <w:annotationRef/>
      </w:r>
      <w:r>
        <w:t>Струва ми се, че тук не е дадена пълната информация. Обектът има 4-мерен вектор на състоянието и две възможни дискретни действия. Съответно минималните и максималните стойности са различни за всяка от променливите на състоянието. Това трябва да се изчисти, за да е ясно.</w:t>
      </w:r>
    </w:p>
  </w:comment>
  <w:comment w:id="94" w:author="borkox" w:date="2023-05-08T22:28:00Z" w:initials="b">
    <w:p w14:paraId="556FFCFB" w14:textId="4448FC47" w:rsidR="00547126" w:rsidRDefault="00547126">
      <w:pPr>
        <w:pStyle w:val="CommentText"/>
      </w:pPr>
      <w:r>
        <w:rPr>
          <w:rStyle w:val="CommentReference"/>
        </w:rPr>
        <w:annotationRef/>
      </w:r>
    </w:p>
  </w:comment>
  <w:comment w:id="95" w:author="borkox" w:date="2023-05-08T22:28:00Z" w:initials="b">
    <w:p w14:paraId="14949611" w14:textId="234DC8F8" w:rsidR="00547126" w:rsidRDefault="00547126">
      <w:pPr>
        <w:pStyle w:val="CommentText"/>
      </w:pPr>
      <w:r>
        <w:rPr>
          <w:rStyle w:val="CommentReference"/>
        </w:rPr>
        <w:annotationRef/>
      </w:r>
    </w:p>
  </w:comment>
  <w:comment w:id="101" w:author="USER" w:date="2023-04-28T16:51:00Z" w:initials="U">
    <w:p w14:paraId="3142E2DD" w14:textId="6AC4E6EF" w:rsidR="009202DA" w:rsidRDefault="009202DA">
      <w:pPr>
        <w:pStyle w:val="CommentText"/>
      </w:pPr>
      <w:r>
        <w:rPr>
          <w:rStyle w:val="CommentReference"/>
        </w:rPr>
        <w:annotationRef/>
      </w:r>
      <w:r>
        <w:t>Може би да се перефразира? Не ми звучи добре, че си струва да споменем. И дали изобщо се налага да даваш този пример?</w:t>
      </w:r>
    </w:p>
  </w:comment>
  <w:comment w:id="105" w:author="Petia K" w:date="2023-05-08T12:05:00Z" w:initials="PK">
    <w:p w14:paraId="4688BD89" w14:textId="1E9BA5E4" w:rsidR="009202DA" w:rsidRDefault="009202DA">
      <w:pPr>
        <w:pStyle w:val="CommentText"/>
      </w:pPr>
      <w:r>
        <w:rPr>
          <w:rStyle w:val="CommentReference"/>
        </w:rPr>
        <w:annotationRef/>
      </w:r>
      <w:r>
        <w:t>Избягвай изрази от типа на най-прост, не звучи много добре.</w:t>
      </w:r>
    </w:p>
  </w:comment>
  <w:comment w:id="106" w:author="Petia K" w:date="2023-05-08T17:52:00Z" w:initials="PK">
    <w:p w14:paraId="2BDCF8CE" w14:textId="3C7663DC" w:rsidR="002D7667" w:rsidRDefault="002D7667">
      <w:pPr>
        <w:pStyle w:val="CommentText"/>
      </w:pPr>
      <w:r>
        <w:rPr>
          <w:rStyle w:val="CommentReference"/>
        </w:rPr>
        <w:annotationRef/>
      </w:r>
      <w:r>
        <w:t>Извеждането на това правило си го дал по-долу. Моля да го преместиш тук. Така гама идва от нищото и не е обяснена в момента.</w:t>
      </w:r>
    </w:p>
  </w:comment>
  <w:comment w:id="108" w:author="Petia K" w:date="2023-05-08T12:16:00Z" w:initials="PK">
    <w:p w14:paraId="28FF8A54" w14:textId="413A507B" w:rsidR="00A2484E" w:rsidRDefault="00A2484E">
      <w:pPr>
        <w:pStyle w:val="CommentText"/>
      </w:pPr>
      <w:r>
        <w:rPr>
          <w:rStyle w:val="CommentReference"/>
        </w:rPr>
        <w:annotationRef/>
      </w:r>
      <w:r>
        <w:t>Такива изречения изглеждат като от учебник. Избягвай ги. Трябва да описваш какво си научил и направил в дипломната си работа.</w:t>
      </w:r>
    </w:p>
  </w:comment>
  <w:comment w:id="111" w:author="Petia K" w:date="2023-05-08T17:32:00Z" w:initials="PK">
    <w:p w14:paraId="25AC94DD" w14:textId="4996FE3E" w:rsidR="00C54278" w:rsidRDefault="00C54278">
      <w:pPr>
        <w:pStyle w:val="CommentText"/>
      </w:pPr>
      <w:r>
        <w:rPr>
          <w:rStyle w:val="CommentReference"/>
        </w:rPr>
        <w:annotationRef/>
      </w:r>
      <w:r>
        <w:t>Цитира се в скоби. Моля само да е еднакво навсякъде – или с номер на литературата от списъка, или с автор и година, както е тук.</w:t>
      </w:r>
    </w:p>
  </w:comment>
  <w:comment w:id="112" w:author="Petia K" w:date="2023-05-08T17:35:00Z" w:initials="PK">
    <w:p w14:paraId="23AB2730" w14:textId="4AE749ED" w:rsidR="00B566AA" w:rsidRDefault="00B566AA">
      <w:pPr>
        <w:pStyle w:val="CommentText"/>
      </w:pPr>
      <w:r>
        <w:rPr>
          <w:rStyle w:val="CommentReference"/>
        </w:rPr>
        <w:annotationRef/>
      </w:r>
      <w:r>
        <w:t>Тук имаш предвид фигурата?</w:t>
      </w:r>
    </w:p>
  </w:comment>
  <w:comment w:id="116" w:author="Petia K" w:date="2023-05-08T17:49:00Z" w:initials="PK">
    <w:p w14:paraId="0F2CA23D" w14:textId="1E79FBC1" w:rsidR="00313E3C" w:rsidRDefault="00313E3C">
      <w:pPr>
        <w:pStyle w:val="CommentText"/>
      </w:pPr>
      <w:r>
        <w:rPr>
          <w:rStyle w:val="CommentReference"/>
        </w:rPr>
        <w:annotationRef/>
      </w:r>
      <w:r>
        <w:t>Моля не използвай този учебникарски стил.</w:t>
      </w:r>
    </w:p>
  </w:comment>
  <w:comment w:id="115" w:author="Petia K" w:date="2023-05-08T17:46:00Z" w:initials="PK">
    <w:p w14:paraId="2F469A3B" w14:textId="70D0C272" w:rsidR="00F77827" w:rsidRPr="00F77827" w:rsidRDefault="00F77827">
      <w:pPr>
        <w:pStyle w:val="CommentText"/>
      </w:pPr>
      <w:r>
        <w:rPr>
          <w:rStyle w:val="CommentReference"/>
        </w:rPr>
        <w:annotationRef/>
      </w:r>
      <w:r>
        <w:t xml:space="preserve">Това на практика е извеждането на </w:t>
      </w:r>
      <w:r>
        <w:rPr>
          <w:lang w:val="en-GB"/>
        </w:rPr>
        <w:t>TD</w:t>
      </w:r>
      <w:r>
        <w:t xml:space="preserve"> метода и не му е тук мястото. Мисля, че структурата трябва малко да се промени.</w:t>
      </w:r>
    </w:p>
  </w:comment>
  <w:comment w:id="118" w:author="Petia K" w:date="2023-05-08T18:17:00Z" w:initials="PK">
    <w:p w14:paraId="340E62B5" w14:textId="24B03CEF" w:rsidR="0084762F" w:rsidRDefault="0084762F">
      <w:pPr>
        <w:pStyle w:val="CommentText"/>
      </w:pPr>
      <w:r>
        <w:rPr>
          <w:rStyle w:val="CommentReference"/>
        </w:rPr>
        <w:annotationRef/>
      </w:r>
      <w:r>
        <w:t xml:space="preserve">Това от къде го взе? </w:t>
      </w:r>
      <w:r w:rsidR="00D838EB">
        <w:t>Не мисля, че е много коректно казано…</w:t>
      </w:r>
    </w:p>
  </w:comment>
  <w:comment w:id="119" w:author="Petia K" w:date="2023-05-08T18:09:00Z" w:initials="PK">
    <w:p w14:paraId="53635174" w14:textId="36EF3B6D" w:rsidR="00DF30B2" w:rsidRDefault="00DF30B2">
      <w:pPr>
        <w:pStyle w:val="CommentText"/>
      </w:pPr>
      <w:r>
        <w:rPr>
          <w:rStyle w:val="CommentReference"/>
        </w:rPr>
        <w:annotationRef/>
      </w:r>
      <w:r>
        <w:t>За това може да се спори… не го пиши</w:t>
      </w:r>
    </w:p>
  </w:comment>
  <w:comment w:id="120" w:author="Petia K" w:date="2023-05-08T18:09:00Z" w:initials="PK">
    <w:p w14:paraId="328D2BDE" w14:textId="7461EEAB" w:rsidR="00036FC4" w:rsidRDefault="00036FC4">
      <w:pPr>
        <w:pStyle w:val="CommentText"/>
      </w:pPr>
      <w:r>
        <w:rPr>
          <w:rStyle w:val="CommentReference"/>
        </w:rPr>
        <w:annotationRef/>
      </w:r>
      <w:r>
        <w:t>Това пак е като в учебник. Затова го трия.</w:t>
      </w:r>
    </w:p>
  </w:comment>
  <w:comment w:id="122" w:author="Petia K" w:date="2023-05-08T18:22:00Z" w:initials="PK">
    <w:p w14:paraId="6AFE793E" w14:textId="2C9F3E2D" w:rsidR="00B15989" w:rsidRDefault="00B15989">
      <w:pPr>
        <w:pStyle w:val="CommentText"/>
      </w:pPr>
      <w:r>
        <w:rPr>
          <w:rStyle w:val="CommentReference"/>
        </w:rPr>
        <w:annotationRef/>
      </w:r>
      <w:r>
        <w:t>Тук още не станало ясно кой е „нашия случай“</w:t>
      </w:r>
    </w:p>
  </w:comment>
  <w:comment w:id="125" w:author="Petia K" w:date="2023-05-08T18:48:00Z" w:initials="PK">
    <w:p w14:paraId="248B0095" w14:textId="746CC527" w:rsidR="006F4189" w:rsidRDefault="006F4189">
      <w:pPr>
        <w:pStyle w:val="CommentText"/>
      </w:pPr>
      <w:r>
        <w:rPr>
          <w:rStyle w:val="CommentReference"/>
        </w:rPr>
        <w:annotationRef/>
      </w:r>
      <w:r>
        <w:t>Не е само при бозайниците</w:t>
      </w:r>
    </w:p>
  </w:comment>
  <w:comment w:id="126" w:author="Petia K" w:date="2023-05-08T18:49:00Z" w:initials="PK">
    <w:p w14:paraId="6240E78D" w14:textId="05F1C986" w:rsidR="00AE046D" w:rsidRDefault="00AE046D">
      <w:pPr>
        <w:pStyle w:val="CommentText"/>
      </w:pPr>
      <w:r>
        <w:rPr>
          <w:rStyle w:val="CommentReference"/>
        </w:rPr>
        <w:annotationRef/>
      </w:r>
      <w:r>
        <w:t>Повтаря се от предишната глава</w:t>
      </w:r>
    </w:p>
  </w:comment>
  <w:comment w:id="127" w:author="Petia K" w:date="2023-05-08T18:55:00Z" w:initials="PK">
    <w:p w14:paraId="10018088" w14:textId="273DFAE2" w:rsidR="00C578F2" w:rsidRDefault="00C578F2">
      <w:pPr>
        <w:pStyle w:val="CommentText"/>
      </w:pPr>
      <w:r>
        <w:rPr>
          <w:rStyle w:val="CommentReference"/>
        </w:rPr>
        <w:annotationRef/>
      </w:r>
      <w:r>
        <w:t>Това пак повтаря, при това доста объркано, казаното преди. Не е коректна думата подсилване и затова трия този текст.</w:t>
      </w:r>
    </w:p>
  </w:comment>
  <w:comment w:id="129" w:author="Petia K" w:date="2023-05-08T18:58:00Z" w:initials="PK">
    <w:p w14:paraId="17B0EA5B" w14:textId="5A78E502" w:rsidR="00AF48BD" w:rsidRDefault="00AF48BD">
      <w:pPr>
        <w:pStyle w:val="CommentText"/>
      </w:pPr>
      <w:r>
        <w:rPr>
          <w:rStyle w:val="CommentReference"/>
        </w:rPr>
        <w:annotationRef/>
      </w:r>
      <w:r>
        <w:t>Тук общо взето не казваш нищо съществено и пак звучи учебникарски.</w:t>
      </w:r>
    </w:p>
  </w:comment>
  <w:comment w:id="138" w:author="Petia K" w:date="2023-05-08T19:20:00Z" w:initials="PK">
    <w:p w14:paraId="69D889E5" w14:textId="0FF56385" w:rsidR="001B4308" w:rsidRDefault="001B4308">
      <w:pPr>
        <w:pStyle w:val="CommentText"/>
      </w:pPr>
      <w:r>
        <w:rPr>
          <w:rStyle w:val="CommentReference"/>
        </w:rPr>
        <w:annotationRef/>
      </w:r>
      <w:r>
        <w:t>Това звучи доста объркващо за читателя…</w:t>
      </w:r>
    </w:p>
  </w:comment>
  <w:comment w:id="171" w:author="Petia K" w:date="2023-05-08T19:41:00Z" w:initials="PK">
    <w:p w14:paraId="3D1BBF8E" w14:textId="563F6FD8" w:rsidR="003641B1" w:rsidRDefault="003641B1">
      <w:pPr>
        <w:pStyle w:val="CommentText"/>
      </w:pPr>
      <w:r>
        <w:rPr>
          <w:rStyle w:val="CommentReference"/>
        </w:rPr>
        <w:annotationRef/>
      </w:r>
      <w:r>
        <w:t>Нужно ли е това?</w:t>
      </w:r>
      <w:r w:rsidR="00F33520">
        <w:t xml:space="preserve"> Ясно е, че без усилие не става ;)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ECC38B0" w15:done="0"/>
  <w15:commentEx w15:paraId="5176D287" w15:done="0"/>
  <w15:commentEx w15:paraId="556FFCFB" w15:paraIdParent="5176D287" w15:done="0"/>
  <w15:commentEx w15:paraId="14949611" w15:paraIdParent="5176D287" w15:done="0"/>
  <w15:commentEx w15:paraId="3142E2DD" w15:done="0"/>
  <w15:commentEx w15:paraId="4688BD89" w15:done="0"/>
  <w15:commentEx w15:paraId="2BDCF8CE" w15:done="0"/>
  <w15:commentEx w15:paraId="28FF8A54" w15:done="0"/>
  <w15:commentEx w15:paraId="25AC94DD" w15:done="0"/>
  <w15:commentEx w15:paraId="23AB2730" w15:done="0"/>
  <w15:commentEx w15:paraId="0F2CA23D" w15:done="0"/>
  <w15:commentEx w15:paraId="2F469A3B" w15:done="0"/>
  <w15:commentEx w15:paraId="340E62B5" w15:done="0"/>
  <w15:commentEx w15:paraId="53635174" w15:done="0"/>
  <w15:commentEx w15:paraId="328D2BDE" w15:done="0"/>
  <w15:commentEx w15:paraId="6AFE793E" w15:done="0"/>
  <w15:commentEx w15:paraId="248B0095" w15:done="0"/>
  <w15:commentEx w15:paraId="6240E78D" w15:done="0"/>
  <w15:commentEx w15:paraId="10018088" w15:done="0"/>
  <w15:commentEx w15:paraId="17B0EA5B" w15:done="0"/>
  <w15:commentEx w15:paraId="69D889E5" w15:done="0"/>
  <w15:commentEx w15:paraId="3D1BBF8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03F5F7" w16cex:dateUtc="2023-05-08T19:28:00Z"/>
  <w16cex:commentExtensible w16cex:durableId="2803F607" w16cex:dateUtc="2023-05-08T19:2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ECC38B0" w16cid:durableId="2803F437"/>
  <w16cid:commentId w16cid:paraId="5176D287" w16cid:durableId="2803F438"/>
  <w16cid:commentId w16cid:paraId="556FFCFB" w16cid:durableId="2803F5F7"/>
  <w16cid:commentId w16cid:paraId="14949611" w16cid:durableId="2803F607"/>
  <w16cid:commentId w16cid:paraId="3142E2DD" w16cid:durableId="2803F439"/>
  <w16cid:commentId w16cid:paraId="4688BD89" w16cid:durableId="2803F43B"/>
  <w16cid:commentId w16cid:paraId="2BDCF8CE" w16cid:durableId="2803F43C"/>
  <w16cid:commentId w16cid:paraId="28FF8A54" w16cid:durableId="2803F43D"/>
  <w16cid:commentId w16cid:paraId="25AC94DD" w16cid:durableId="2803F43E"/>
  <w16cid:commentId w16cid:paraId="23AB2730" w16cid:durableId="2803F43F"/>
  <w16cid:commentId w16cid:paraId="0F2CA23D" w16cid:durableId="2803F441"/>
  <w16cid:commentId w16cid:paraId="2F469A3B" w16cid:durableId="2803F442"/>
  <w16cid:commentId w16cid:paraId="340E62B5" w16cid:durableId="2803F444"/>
  <w16cid:commentId w16cid:paraId="53635174" w16cid:durableId="2803F445"/>
  <w16cid:commentId w16cid:paraId="328D2BDE" w16cid:durableId="2803F446"/>
  <w16cid:commentId w16cid:paraId="6AFE793E" w16cid:durableId="2803F447"/>
  <w16cid:commentId w16cid:paraId="248B0095" w16cid:durableId="2803F448"/>
  <w16cid:commentId w16cid:paraId="6240E78D" w16cid:durableId="2803F449"/>
  <w16cid:commentId w16cid:paraId="10018088" w16cid:durableId="2803F44A"/>
  <w16cid:commentId w16cid:paraId="17B0EA5B" w16cid:durableId="2803F44B"/>
  <w16cid:commentId w16cid:paraId="69D889E5" w16cid:durableId="2803F44C"/>
  <w16cid:commentId w16cid:paraId="3D1BBF8E" w16cid:durableId="2803F44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1E1AE8" w14:textId="77777777" w:rsidR="00CF78F7" w:rsidRDefault="00CF78F7" w:rsidP="00DF27E6">
      <w:pPr>
        <w:spacing w:after="0" w:line="240" w:lineRule="auto"/>
      </w:pPr>
      <w:r>
        <w:separator/>
      </w:r>
    </w:p>
  </w:endnote>
  <w:endnote w:type="continuationSeparator" w:id="0">
    <w:p w14:paraId="28DDE98A" w14:textId="77777777" w:rsidR="00CF78F7" w:rsidRDefault="00CF78F7" w:rsidP="00DF27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079185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8A12B3F" w14:textId="4C6B12FB" w:rsidR="009202DA" w:rsidRDefault="009202D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33520">
          <w:rPr>
            <w:noProof/>
          </w:rPr>
          <w:t>53</w:t>
        </w:r>
        <w:r>
          <w:rPr>
            <w:noProof/>
          </w:rPr>
          <w:fldChar w:fldCharType="end"/>
        </w:r>
      </w:p>
    </w:sdtContent>
  </w:sdt>
  <w:p w14:paraId="654C7B10" w14:textId="77777777" w:rsidR="009202DA" w:rsidRDefault="009202D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0AC6E1" w14:textId="77777777" w:rsidR="00CF78F7" w:rsidRDefault="00CF78F7" w:rsidP="00DF27E6">
      <w:pPr>
        <w:spacing w:after="0" w:line="240" w:lineRule="auto"/>
      </w:pPr>
      <w:r>
        <w:separator/>
      </w:r>
    </w:p>
  </w:footnote>
  <w:footnote w:type="continuationSeparator" w:id="0">
    <w:p w14:paraId="1F849383" w14:textId="77777777" w:rsidR="00CF78F7" w:rsidRDefault="00CF78F7" w:rsidP="00DF27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560"/>
      <w:gridCol w:w="7456"/>
    </w:tblGrid>
    <w:tr w:rsidR="009202DA" w14:paraId="39F173EE" w14:textId="77777777" w:rsidTr="00241919">
      <w:tc>
        <w:tcPr>
          <w:tcW w:w="1560" w:type="dxa"/>
        </w:tcPr>
        <w:p w14:paraId="74A38D61" w14:textId="5CF6401F" w:rsidR="009202DA" w:rsidRPr="00DF27E6" w:rsidRDefault="009202DA" w:rsidP="00802219">
          <w:pPr>
            <w:pStyle w:val="Header"/>
          </w:pPr>
          <w:r w:rsidRPr="00DF27E6">
            <w:rPr>
              <w:noProof/>
              <w:lang w:val="en-GB" w:eastAsia="en-GB"/>
            </w:rPr>
            <w:drawing>
              <wp:inline distT="0" distB="0" distL="0" distR="0" wp14:anchorId="6200F41A" wp14:editId="01840730">
                <wp:extent cx="366179" cy="383242"/>
                <wp:effectExtent l="0" t="0" r="0" b="0"/>
                <wp:docPr id="1" name="Picture 1" descr="СУ-Лого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 descr="СУ-Лого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6179" cy="3832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456" w:type="dxa"/>
          <w:vAlign w:val="center"/>
        </w:tcPr>
        <w:p w14:paraId="1E7642E8" w14:textId="66840572" w:rsidR="009202DA" w:rsidRDefault="009202DA" w:rsidP="00241919">
          <w:pPr>
            <w:spacing w:before="120"/>
          </w:pPr>
          <w:r>
            <w:t>СОФИЙСКИ УНИВЕРСИТЕТ “СВ. КЛИМЕНТ ОХРИДСКИ”</w:t>
          </w:r>
        </w:p>
      </w:tc>
    </w:tr>
  </w:tbl>
  <w:p w14:paraId="4E84A1DB" w14:textId="24A4AFBA" w:rsidR="009202DA" w:rsidRDefault="009202DA" w:rsidP="0024191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60B91"/>
    <w:multiLevelType w:val="hybridMultilevel"/>
    <w:tmpl w:val="CA62BC5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903756"/>
    <w:multiLevelType w:val="hybridMultilevel"/>
    <w:tmpl w:val="D266263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43165C"/>
    <w:multiLevelType w:val="hybridMultilevel"/>
    <w:tmpl w:val="69BA959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313A1A"/>
    <w:multiLevelType w:val="hybridMultilevel"/>
    <w:tmpl w:val="CA62BC5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001323"/>
    <w:multiLevelType w:val="hybridMultilevel"/>
    <w:tmpl w:val="AAF6461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FF036A"/>
    <w:multiLevelType w:val="hybridMultilevel"/>
    <w:tmpl w:val="39A254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1456EF"/>
    <w:multiLevelType w:val="hybridMultilevel"/>
    <w:tmpl w:val="B97652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2764B8"/>
    <w:multiLevelType w:val="hybridMultilevel"/>
    <w:tmpl w:val="5F6083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74176A"/>
    <w:multiLevelType w:val="hybridMultilevel"/>
    <w:tmpl w:val="EBB8A79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6618FE"/>
    <w:multiLevelType w:val="hybridMultilevel"/>
    <w:tmpl w:val="A3627E78"/>
    <w:lvl w:ilvl="0" w:tplc="B46040C2">
      <w:start w:val="11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EF0BAF"/>
    <w:multiLevelType w:val="hybridMultilevel"/>
    <w:tmpl w:val="DC6461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86509C"/>
    <w:multiLevelType w:val="multilevel"/>
    <w:tmpl w:val="4F2A9278"/>
    <w:lvl w:ilvl="0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6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2" w15:restartNumberingAfterBreak="0">
    <w:nsid w:val="54406689"/>
    <w:multiLevelType w:val="hybridMultilevel"/>
    <w:tmpl w:val="76AAD1B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624B02"/>
    <w:multiLevelType w:val="hybridMultilevel"/>
    <w:tmpl w:val="7D64DBD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122A74"/>
    <w:multiLevelType w:val="hybridMultilevel"/>
    <w:tmpl w:val="BB3A3734"/>
    <w:lvl w:ilvl="0" w:tplc="5290EE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A08E9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BCAD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7231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9C686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72FD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0AF6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A720C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BE062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67FC792A"/>
    <w:multiLevelType w:val="hybridMultilevel"/>
    <w:tmpl w:val="0CEC0A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9D1B15"/>
    <w:multiLevelType w:val="hybridMultilevel"/>
    <w:tmpl w:val="CA62BC5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0308F4"/>
    <w:multiLevelType w:val="hybridMultilevel"/>
    <w:tmpl w:val="32147D1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5075837">
    <w:abstractNumId w:val="12"/>
  </w:num>
  <w:num w:numId="2" w16cid:durableId="1366371908">
    <w:abstractNumId w:val="2"/>
  </w:num>
  <w:num w:numId="3" w16cid:durableId="1034306645">
    <w:abstractNumId w:val="16"/>
  </w:num>
  <w:num w:numId="4" w16cid:durableId="1770419478">
    <w:abstractNumId w:val="0"/>
  </w:num>
  <w:num w:numId="5" w16cid:durableId="1309748058">
    <w:abstractNumId w:val="3"/>
  </w:num>
  <w:num w:numId="6" w16cid:durableId="937373210">
    <w:abstractNumId w:val="6"/>
  </w:num>
  <w:num w:numId="7" w16cid:durableId="1804231437">
    <w:abstractNumId w:val="15"/>
  </w:num>
  <w:num w:numId="8" w16cid:durableId="901255450">
    <w:abstractNumId w:val="10"/>
  </w:num>
  <w:num w:numId="9" w16cid:durableId="1218325611">
    <w:abstractNumId w:val="4"/>
  </w:num>
  <w:num w:numId="10" w16cid:durableId="741878173">
    <w:abstractNumId w:val="14"/>
  </w:num>
  <w:num w:numId="11" w16cid:durableId="2028603760">
    <w:abstractNumId w:val="9"/>
  </w:num>
  <w:num w:numId="12" w16cid:durableId="1090350251">
    <w:abstractNumId w:val="17"/>
  </w:num>
  <w:num w:numId="13" w16cid:durableId="1849102100">
    <w:abstractNumId w:val="7"/>
  </w:num>
  <w:num w:numId="14" w16cid:durableId="1720469014">
    <w:abstractNumId w:val="13"/>
  </w:num>
  <w:num w:numId="15" w16cid:durableId="69348516">
    <w:abstractNumId w:val="11"/>
  </w:num>
  <w:num w:numId="16" w16cid:durableId="675233752">
    <w:abstractNumId w:val="5"/>
  </w:num>
  <w:num w:numId="17" w16cid:durableId="1405445406">
    <w:abstractNumId w:val="8"/>
  </w:num>
  <w:num w:numId="18" w16cid:durableId="73131653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borkox">
    <w15:presenceInfo w15:providerId="None" w15:userId="borkox"/>
  </w15:person>
  <w15:person w15:author="USER">
    <w15:presenceInfo w15:providerId="None" w15:userId="USER"/>
  </w15:person>
  <w15:person w15:author="Petia K">
    <w15:presenceInfo w15:providerId="Windows Live" w15:userId="e8dcaa1adaad05e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0F9D"/>
    <w:rsid w:val="00003152"/>
    <w:rsid w:val="000055C5"/>
    <w:rsid w:val="000066FF"/>
    <w:rsid w:val="00010673"/>
    <w:rsid w:val="00010925"/>
    <w:rsid w:val="0001239D"/>
    <w:rsid w:val="00012786"/>
    <w:rsid w:val="000150FC"/>
    <w:rsid w:val="00016BF7"/>
    <w:rsid w:val="0002081B"/>
    <w:rsid w:val="00024DC3"/>
    <w:rsid w:val="00027FDA"/>
    <w:rsid w:val="00030DE3"/>
    <w:rsid w:val="00030FE2"/>
    <w:rsid w:val="000347A4"/>
    <w:rsid w:val="0003497A"/>
    <w:rsid w:val="00035AB9"/>
    <w:rsid w:val="00036FC4"/>
    <w:rsid w:val="00042F8D"/>
    <w:rsid w:val="000439F0"/>
    <w:rsid w:val="00047EF4"/>
    <w:rsid w:val="00061FF1"/>
    <w:rsid w:val="00062A99"/>
    <w:rsid w:val="00065336"/>
    <w:rsid w:val="000703B3"/>
    <w:rsid w:val="000711D2"/>
    <w:rsid w:val="0007279E"/>
    <w:rsid w:val="00073819"/>
    <w:rsid w:val="00080722"/>
    <w:rsid w:val="00081CDA"/>
    <w:rsid w:val="00091024"/>
    <w:rsid w:val="00091638"/>
    <w:rsid w:val="0009175C"/>
    <w:rsid w:val="00092482"/>
    <w:rsid w:val="00093B26"/>
    <w:rsid w:val="00096171"/>
    <w:rsid w:val="000961CA"/>
    <w:rsid w:val="00096A32"/>
    <w:rsid w:val="00096F07"/>
    <w:rsid w:val="000A13F6"/>
    <w:rsid w:val="000A2185"/>
    <w:rsid w:val="000A4EE3"/>
    <w:rsid w:val="000A557E"/>
    <w:rsid w:val="000A5FB7"/>
    <w:rsid w:val="000A637C"/>
    <w:rsid w:val="000A699A"/>
    <w:rsid w:val="000B016D"/>
    <w:rsid w:val="000B0FAF"/>
    <w:rsid w:val="000C5D71"/>
    <w:rsid w:val="000C69A2"/>
    <w:rsid w:val="000D168B"/>
    <w:rsid w:val="000D2527"/>
    <w:rsid w:val="000D2AF1"/>
    <w:rsid w:val="000D2E8D"/>
    <w:rsid w:val="000D558E"/>
    <w:rsid w:val="000D5860"/>
    <w:rsid w:val="000D6D3B"/>
    <w:rsid w:val="000E17F0"/>
    <w:rsid w:val="000E1933"/>
    <w:rsid w:val="000F068C"/>
    <w:rsid w:val="000F099D"/>
    <w:rsid w:val="000F169A"/>
    <w:rsid w:val="000F2B0C"/>
    <w:rsid w:val="000F3CE7"/>
    <w:rsid w:val="000F4852"/>
    <w:rsid w:val="000F7623"/>
    <w:rsid w:val="000F7E32"/>
    <w:rsid w:val="00100C45"/>
    <w:rsid w:val="00104611"/>
    <w:rsid w:val="001047E2"/>
    <w:rsid w:val="00104A1E"/>
    <w:rsid w:val="00105959"/>
    <w:rsid w:val="00105B52"/>
    <w:rsid w:val="0011196E"/>
    <w:rsid w:val="0011246D"/>
    <w:rsid w:val="00112608"/>
    <w:rsid w:val="0011269F"/>
    <w:rsid w:val="00112D1A"/>
    <w:rsid w:val="00116071"/>
    <w:rsid w:val="0011713D"/>
    <w:rsid w:val="00117936"/>
    <w:rsid w:val="00124AB9"/>
    <w:rsid w:val="001252AD"/>
    <w:rsid w:val="001278FB"/>
    <w:rsid w:val="00127FA3"/>
    <w:rsid w:val="00132C1D"/>
    <w:rsid w:val="00133071"/>
    <w:rsid w:val="0014194F"/>
    <w:rsid w:val="001436F5"/>
    <w:rsid w:val="001442E2"/>
    <w:rsid w:val="00144CA4"/>
    <w:rsid w:val="0014580A"/>
    <w:rsid w:val="00146378"/>
    <w:rsid w:val="00151EB5"/>
    <w:rsid w:val="00161637"/>
    <w:rsid w:val="0016321B"/>
    <w:rsid w:val="0016331C"/>
    <w:rsid w:val="00164704"/>
    <w:rsid w:val="00164FD0"/>
    <w:rsid w:val="00170B72"/>
    <w:rsid w:val="0017341D"/>
    <w:rsid w:val="001735FF"/>
    <w:rsid w:val="00173C3D"/>
    <w:rsid w:val="00173E2E"/>
    <w:rsid w:val="001746FF"/>
    <w:rsid w:val="001802F0"/>
    <w:rsid w:val="00180DBC"/>
    <w:rsid w:val="00180F97"/>
    <w:rsid w:val="00182A17"/>
    <w:rsid w:val="00182BAD"/>
    <w:rsid w:val="00183EC4"/>
    <w:rsid w:val="00184953"/>
    <w:rsid w:val="00186EA6"/>
    <w:rsid w:val="00187159"/>
    <w:rsid w:val="00190935"/>
    <w:rsid w:val="0019234D"/>
    <w:rsid w:val="00194FDE"/>
    <w:rsid w:val="00196F47"/>
    <w:rsid w:val="001A1B5F"/>
    <w:rsid w:val="001A343D"/>
    <w:rsid w:val="001A63A2"/>
    <w:rsid w:val="001B13FE"/>
    <w:rsid w:val="001B2F5B"/>
    <w:rsid w:val="001B4308"/>
    <w:rsid w:val="001B514B"/>
    <w:rsid w:val="001B59C8"/>
    <w:rsid w:val="001B5DAA"/>
    <w:rsid w:val="001C2A5A"/>
    <w:rsid w:val="001C3490"/>
    <w:rsid w:val="001C7607"/>
    <w:rsid w:val="001D644B"/>
    <w:rsid w:val="001E2D52"/>
    <w:rsid w:val="001E786B"/>
    <w:rsid w:val="001E7D4A"/>
    <w:rsid w:val="001F0500"/>
    <w:rsid w:val="001F2BCD"/>
    <w:rsid w:val="001F3232"/>
    <w:rsid w:val="0020234D"/>
    <w:rsid w:val="00202B32"/>
    <w:rsid w:val="00207704"/>
    <w:rsid w:val="00216FEA"/>
    <w:rsid w:val="002206E5"/>
    <w:rsid w:val="00221871"/>
    <w:rsid w:val="00221A68"/>
    <w:rsid w:val="002264C9"/>
    <w:rsid w:val="00234C4D"/>
    <w:rsid w:val="00241919"/>
    <w:rsid w:val="00242CA7"/>
    <w:rsid w:val="00250B49"/>
    <w:rsid w:val="00253067"/>
    <w:rsid w:val="00253533"/>
    <w:rsid w:val="00255B99"/>
    <w:rsid w:val="00257379"/>
    <w:rsid w:val="002633BD"/>
    <w:rsid w:val="00263564"/>
    <w:rsid w:val="002638E9"/>
    <w:rsid w:val="00264712"/>
    <w:rsid w:val="00265EEC"/>
    <w:rsid w:val="0026648F"/>
    <w:rsid w:val="0026768C"/>
    <w:rsid w:val="0027042B"/>
    <w:rsid w:val="00271141"/>
    <w:rsid w:val="00271A27"/>
    <w:rsid w:val="00274266"/>
    <w:rsid w:val="00275814"/>
    <w:rsid w:val="00276195"/>
    <w:rsid w:val="002763D6"/>
    <w:rsid w:val="0028057E"/>
    <w:rsid w:val="002817A3"/>
    <w:rsid w:val="002821FB"/>
    <w:rsid w:val="0028371D"/>
    <w:rsid w:val="00284179"/>
    <w:rsid w:val="002858EC"/>
    <w:rsid w:val="00290E51"/>
    <w:rsid w:val="00292139"/>
    <w:rsid w:val="002936B0"/>
    <w:rsid w:val="00295EEC"/>
    <w:rsid w:val="002A03FB"/>
    <w:rsid w:val="002A1DDA"/>
    <w:rsid w:val="002A21E0"/>
    <w:rsid w:val="002A2C8A"/>
    <w:rsid w:val="002A337F"/>
    <w:rsid w:val="002A4D8D"/>
    <w:rsid w:val="002B2D4A"/>
    <w:rsid w:val="002B3257"/>
    <w:rsid w:val="002B6FEB"/>
    <w:rsid w:val="002B7251"/>
    <w:rsid w:val="002C1444"/>
    <w:rsid w:val="002C2B05"/>
    <w:rsid w:val="002C3634"/>
    <w:rsid w:val="002C4482"/>
    <w:rsid w:val="002C4E93"/>
    <w:rsid w:val="002C57E8"/>
    <w:rsid w:val="002C6689"/>
    <w:rsid w:val="002C6731"/>
    <w:rsid w:val="002D4398"/>
    <w:rsid w:val="002D5ECF"/>
    <w:rsid w:val="002D73FF"/>
    <w:rsid w:val="002D7667"/>
    <w:rsid w:val="002E03F3"/>
    <w:rsid w:val="002E0D76"/>
    <w:rsid w:val="002E125F"/>
    <w:rsid w:val="002E59F9"/>
    <w:rsid w:val="002F28D1"/>
    <w:rsid w:val="002F3546"/>
    <w:rsid w:val="002F79E0"/>
    <w:rsid w:val="002F7C41"/>
    <w:rsid w:val="003067EA"/>
    <w:rsid w:val="00313E3C"/>
    <w:rsid w:val="00315F69"/>
    <w:rsid w:val="00317306"/>
    <w:rsid w:val="00326AD2"/>
    <w:rsid w:val="00327BCE"/>
    <w:rsid w:val="003302B6"/>
    <w:rsid w:val="00333DA0"/>
    <w:rsid w:val="00336B1F"/>
    <w:rsid w:val="003402C9"/>
    <w:rsid w:val="00345CE2"/>
    <w:rsid w:val="00346673"/>
    <w:rsid w:val="0035520B"/>
    <w:rsid w:val="00362DFC"/>
    <w:rsid w:val="00364187"/>
    <w:rsid w:val="003641B1"/>
    <w:rsid w:val="00366457"/>
    <w:rsid w:val="00366BC8"/>
    <w:rsid w:val="003678EA"/>
    <w:rsid w:val="00371C05"/>
    <w:rsid w:val="00373AF7"/>
    <w:rsid w:val="00376518"/>
    <w:rsid w:val="00376B51"/>
    <w:rsid w:val="003779B8"/>
    <w:rsid w:val="00381F03"/>
    <w:rsid w:val="00385588"/>
    <w:rsid w:val="00386737"/>
    <w:rsid w:val="0038727E"/>
    <w:rsid w:val="0039381D"/>
    <w:rsid w:val="00394AB3"/>
    <w:rsid w:val="003A0091"/>
    <w:rsid w:val="003A31E5"/>
    <w:rsid w:val="003A39A6"/>
    <w:rsid w:val="003A4FA6"/>
    <w:rsid w:val="003B0A39"/>
    <w:rsid w:val="003B1016"/>
    <w:rsid w:val="003B2D6C"/>
    <w:rsid w:val="003B3A0D"/>
    <w:rsid w:val="003C70C5"/>
    <w:rsid w:val="003D1465"/>
    <w:rsid w:val="003E00E5"/>
    <w:rsid w:val="003E04E0"/>
    <w:rsid w:val="003E31FC"/>
    <w:rsid w:val="003E61A0"/>
    <w:rsid w:val="003F1179"/>
    <w:rsid w:val="003F2874"/>
    <w:rsid w:val="003F5A8F"/>
    <w:rsid w:val="00403995"/>
    <w:rsid w:val="0040436F"/>
    <w:rsid w:val="00407B35"/>
    <w:rsid w:val="00414F48"/>
    <w:rsid w:val="004169C1"/>
    <w:rsid w:val="00416F99"/>
    <w:rsid w:val="00417B20"/>
    <w:rsid w:val="00421100"/>
    <w:rsid w:val="00423938"/>
    <w:rsid w:val="00426B20"/>
    <w:rsid w:val="00427B8B"/>
    <w:rsid w:val="004312CA"/>
    <w:rsid w:val="0043318A"/>
    <w:rsid w:val="00436DC3"/>
    <w:rsid w:val="00440BD1"/>
    <w:rsid w:val="004437EB"/>
    <w:rsid w:val="00443A8D"/>
    <w:rsid w:val="00444160"/>
    <w:rsid w:val="004477D9"/>
    <w:rsid w:val="00447F8B"/>
    <w:rsid w:val="00450D9B"/>
    <w:rsid w:val="00455A84"/>
    <w:rsid w:val="00455DE4"/>
    <w:rsid w:val="00456656"/>
    <w:rsid w:val="00460179"/>
    <w:rsid w:val="004606C4"/>
    <w:rsid w:val="00464A56"/>
    <w:rsid w:val="004669BA"/>
    <w:rsid w:val="00466EC0"/>
    <w:rsid w:val="004674A3"/>
    <w:rsid w:val="00467D91"/>
    <w:rsid w:val="004724F8"/>
    <w:rsid w:val="00481189"/>
    <w:rsid w:val="004826E3"/>
    <w:rsid w:val="0048388D"/>
    <w:rsid w:val="0048519B"/>
    <w:rsid w:val="00485A61"/>
    <w:rsid w:val="004870E1"/>
    <w:rsid w:val="00487F63"/>
    <w:rsid w:val="00492FD5"/>
    <w:rsid w:val="0049378F"/>
    <w:rsid w:val="00494277"/>
    <w:rsid w:val="00495A92"/>
    <w:rsid w:val="004A129E"/>
    <w:rsid w:val="004A3AA5"/>
    <w:rsid w:val="004A431E"/>
    <w:rsid w:val="004A678C"/>
    <w:rsid w:val="004A7745"/>
    <w:rsid w:val="004A7B85"/>
    <w:rsid w:val="004B10ED"/>
    <w:rsid w:val="004B3BDB"/>
    <w:rsid w:val="004B507B"/>
    <w:rsid w:val="004B7D7E"/>
    <w:rsid w:val="004C14C7"/>
    <w:rsid w:val="004C3948"/>
    <w:rsid w:val="004C43D7"/>
    <w:rsid w:val="004D2366"/>
    <w:rsid w:val="004D2851"/>
    <w:rsid w:val="004D33F4"/>
    <w:rsid w:val="004D579B"/>
    <w:rsid w:val="004E1E3D"/>
    <w:rsid w:val="004E2F67"/>
    <w:rsid w:val="004E7ACE"/>
    <w:rsid w:val="004F0044"/>
    <w:rsid w:val="004F1178"/>
    <w:rsid w:val="004F1929"/>
    <w:rsid w:val="004F26CD"/>
    <w:rsid w:val="004F3B76"/>
    <w:rsid w:val="004F5DBC"/>
    <w:rsid w:val="004F6F2A"/>
    <w:rsid w:val="004F7C47"/>
    <w:rsid w:val="00503F16"/>
    <w:rsid w:val="0050508A"/>
    <w:rsid w:val="00505BF7"/>
    <w:rsid w:val="005075BE"/>
    <w:rsid w:val="005166C7"/>
    <w:rsid w:val="00516F16"/>
    <w:rsid w:val="00516F74"/>
    <w:rsid w:val="0051709E"/>
    <w:rsid w:val="00520389"/>
    <w:rsid w:val="00520FD4"/>
    <w:rsid w:val="005258C3"/>
    <w:rsid w:val="00526873"/>
    <w:rsid w:val="005272EE"/>
    <w:rsid w:val="005275D7"/>
    <w:rsid w:val="00531157"/>
    <w:rsid w:val="0053570B"/>
    <w:rsid w:val="00541042"/>
    <w:rsid w:val="00543B5D"/>
    <w:rsid w:val="00543CCF"/>
    <w:rsid w:val="005440D9"/>
    <w:rsid w:val="005469D7"/>
    <w:rsid w:val="00547126"/>
    <w:rsid w:val="0055066A"/>
    <w:rsid w:val="00550A45"/>
    <w:rsid w:val="00551896"/>
    <w:rsid w:val="005520AA"/>
    <w:rsid w:val="00555B29"/>
    <w:rsid w:val="005575B3"/>
    <w:rsid w:val="005618BF"/>
    <w:rsid w:val="00563421"/>
    <w:rsid w:val="005654F5"/>
    <w:rsid w:val="00565FC5"/>
    <w:rsid w:val="0056780C"/>
    <w:rsid w:val="005679D2"/>
    <w:rsid w:val="005763A7"/>
    <w:rsid w:val="0057695D"/>
    <w:rsid w:val="00577DFD"/>
    <w:rsid w:val="00582ED4"/>
    <w:rsid w:val="00593FC0"/>
    <w:rsid w:val="005A01EB"/>
    <w:rsid w:val="005A027A"/>
    <w:rsid w:val="005A0B10"/>
    <w:rsid w:val="005A15D3"/>
    <w:rsid w:val="005A4550"/>
    <w:rsid w:val="005A610A"/>
    <w:rsid w:val="005B59EE"/>
    <w:rsid w:val="005C15F6"/>
    <w:rsid w:val="005C1D04"/>
    <w:rsid w:val="005C3416"/>
    <w:rsid w:val="005C3613"/>
    <w:rsid w:val="005C3858"/>
    <w:rsid w:val="005C3B19"/>
    <w:rsid w:val="005D1D07"/>
    <w:rsid w:val="005D744C"/>
    <w:rsid w:val="005E2707"/>
    <w:rsid w:val="005E3136"/>
    <w:rsid w:val="005E4AA8"/>
    <w:rsid w:val="005E59E5"/>
    <w:rsid w:val="005F5C4E"/>
    <w:rsid w:val="005F79C3"/>
    <w:rsid w:val="00600088"/>
    <w:rsid w:val="0060503B"/>
    <w:rsid w:val="00605BF8"/>
    <w:rsid w:val="0060610A"/>
    <w:rsid w:val="00607039"/>
    <w:rsid w:val="00607157"/>
    <w:rsid w:val="006110C4"/>
    <w:rsid w:val="00614410"/>
    <w:rsid w:val="006144F9"/>
    <w:rsid w:val="0061621C"/>
    <w:rsid w:val="00616226"/>
    <w:rsid w:val="00616BE9"/>
    <w:rsid w:val="00617898"/>
    <w:rsid w:val="006215C1"/>
    <w:rsid w:val="00626021"/>
    <w:rsid w:val="00627D11"/>
    <w:rsid w:val="0063095B"/>
    <w:rsid w:val="006322B2"/>
    <w:rsid w:val="006327AC"/>
    <w:rsid w:val="0063313C"/>
    <w:rsid w:val="00636362"/>
    <w:rsid w:val="006534D3"/>
    <w:rsid w:val="00653512"/>
    <w:rsid w:val="00653A4A"/>
    <w:rsid w:val="00656E28"/>
    <w:rsid w:val="00657743"/>
    <w:rsid w:val="00661EF3"/>
    <w:rsid w:val="0066443C"/>
    <w:rsid w:val="0066563D"/>
    <w:rsid w:val="00667DDC"/>
    <w:rsid w:val="006730BF"/>
    <w:rsid w:val="006730FF"/>
    <w:rsid w:val="006751CE"/>
    <w:rsid w:val="0067739A"/>
    <w:rsid w:val="00686331"/>
    <w:rsid w:val="006866E4"/>
    <w:rsid w:val="006872E8"/>
    <w:rsid w:val="00687410"/>
    <w:rsid w:val="00687618"/>
    <w:rsid w:val="006909A4"/>
    <w:rsid w:val="006918AF"/>
    <w:rsid w:val="0069264F"/>
    <w:rsid w:val="00693540"/>
    <w:rsid w:val="00694289"/>
    <w:rsid w:val="006A0EB1"/>
    <w:rsid w:val="006A1E12"/>
    <w:rsid w:val="006B0C0E"/>
    <w:rsid w:val="006B13B1"/>
    <w:rsid w:val="006B4E93"/>
    <w:rsid w:val="006B56A4"/>
    <w:rsid w:val="006C0DF5"/>
    <w:rsid w:val="006C250A"/>
    <w:rsid w:val="006C27C0"/>
    <w:rsid w:val="006C3974"/>
    <w:rsid w:val="006C7FC4"/>
    <w:rsid w:val="006D0934"/>
    <w:rsid w:val="006D28F5"/>
    <w:rsid w:val="006D53C9"/>
    <w:rsid w:val="006D6565"/>
    <w:rsid w:val="006D72FD"/>
    <w:rsid w:val="006E1329"/>
    <w:rsid w:val="006E1EF0"/>
    <w:rsid w:val="006E1F95"/>
    <w:rsid w:val="006E534E"/>
    <w:rsid w:val="006E56C8"/>
    <w:rsid w:val="006E594D"/>
    <w:rsid w:val="006E6E0A"/>
    <w:rsid w:val="006E7D21"/>
    <w:rsid w:val="006F0E70"/>
    <w:rsid w:val="006F2BF6"/>
    <w:rsid w:val="006F3F71"/>
    <w:rsid w:val="006F4189"/>
    <w:rsid w:val="006F4B35"/>
    <w:rsid w:val="006F5152"/>
    <w:rsid w:val="006F5428"/>
    <w:rsid w:val="006F6DCF"/>
    <w:rsid w:val="00712C05"/>
    <w:rsid w:val="00720A54"/>
    <w:rsid w:val="007230EC"/>
    <w:rsid w:val="00726A30"/>
    <w:rsid w:val="007321A5"/>
    <w:rsid w:val="00732E8F"/>
    <w:rsid w:val="00736ECC"/>
    <w:rsid w:val="00741210"/>
    <w:rsid w:val="007412A1"/>
    <w:rsid w:val="00745224"/>
    <w:rsid w:val="0074565F"/>
    <w:rsid w:val="007464CD"/>
    <w:rsid w:val="00746A95"/>
    <w:rsid w:val="00751536"/>
    <w:rsid w:val="0075693D"/>
    <w:rsid w:val="00756B8B"/>
    <w:rsid w:val="00757E0F"/>
    <w:rsid w:val="00766453"/>
    <w:rsid w:val="00766F03"/>
    <w:rsid w:val="00767EFE"/>
    <w:rsid w:val="00772A27"/>
    <w:rsid w:val="007733CD"/>
    <w:rsid w:val="00773AD7"/>
    <w:rsid w:val="00773EC7"/>
    <w:rsid w:val="00776A17"/>
    <w:rsid w:val="007807F6"/>
    <w:rsid w:val="00780C98"/>
    <w:rsid w:val="0078196E"/>
    <w:rsid w:val="00786727"/>
    <w:rsid w:val="00790D57"/>
    <w:rsid w:val="00790E52"/>
    <w:rsid w:val="00791553"/>
    <w:rsid w:val="007A0E5A"/>
    <w:rsid w:val="007A11C4"/>
    <w:rsid w:val="007A12CC"/>
    <w:rsid w:val="007A206F"/>
    <w:rsid w:val="007B0F22"/>
    <w:rsid w:val="007B7EA6"/>
    <w:rsid w:val="007C0D12"/>
    <w:rsid w:val="007C1C7F"/>
    <w:rsid w:val="007C2BAB"/>
    <w:rsid w:val="007C3FB3"/>
    <w:rsid w:val="007C5D68"/>
    <w:rsid w:val="007C672C"/>
    <w:rsid w:val="007D061E"/>
    <w:rsid w:val="007D1762"/>
    <w:rsid w:val="007D3F18"/>
    <w:rsid w:val="007D6785"/>
    <w:rsid w:val="007E13B4"/>
    <w:rsid w:val="007E31E6"/>
    <w:rsid w:val="007E7DBF"/>
    <w:rsid w:val="007F18DF"/>
    <w:rsid w:val="007F7FF5"/>
    <w:rsid w:val="00800050"/>
    <w:rsid w:val="008007DC"/>
    <w:rsid w:val="0080131B"/>
    <w:rsid w:val="00801CD4"/>
    <w:rsid w:val="00802219"/>
    <w:rsid w:val="00803D76"/>
    <w:rsid w:val="008056B4"/>
    <w:rsid w:val="008059DC"/>
    <w:rsid w:val="0081026E"/>
    <w:rsid w:val="00810C19"/>
    <w:rsid w:val="00813008"/>
    <w:rsid w:val="00813C2A"/>
    <w:rsid w:val="008166A9"/>
    <w:rsid w:val="00822453"/>
    <w:rsid w:val="00822C0E"/>
    <w:rsid w:val="0082317F"/>
    <w:rsid w:val="00831DC6"/>
    <w:rsid w:val="008331F2"/>
    <w:rsid w:val="00834A5E"/>
    <w:rsid w:val="00836260"/>
    <w:rsid w:val="0084128C"/>
    <w:rsid w:val="008427BE"/>
    <w:rsid w:val="00844722"/>
    <w:rsid w:val="00844BAA"/>
    <w:rsid w:val="00846EE9"/>
    <w:rsid w:val="0084762F"/>
    <w:rsid w:val="00847A78"/>
    <w:rsid w:val="00847C43"/>
    <w:rsid w:val="0085247C"/>
    <w:rsid w:val="0085338E"/>
    <w:rsid w:val="008566DD"/>
    <w:rsid w:val="00856703"/>
    <w:rsid w:val="00856D2C"/>
    <w:rsid w:val="00862A47"/>
    <w:rsid w:val="0086650E"/>
    <w:rsid w:val="008754DF"/>
    <w:rsid w:val="00876379"/>
    <w:rsid w:val="00877481"/>
    <w:rsid w:val="008775C5"/>
    <w:rsid w:val="00880AF3"/>
    <w:rsid w:val="0088252A"/>
    <w:rsid w:val="00883960"/>
    <w:rsid w:val="0088490E"/>
    <w:rsid w:val="0088567C"/>
    <w:rsid w:val="008902C7"/>
    <w:rsid w:val="00891378"/>
    <w:rsid w:val="00893810"/>
    <w:rsid w:val="00893876"/>
    <w:rsid w:val="00895B16"/>
    <w:rsid w:val="00896736"/>
    <w:rsid w:val="008A2B94"/>
    <w:rsid w:val="008A715C"/>
    <w:rsid w:val="008A7198"/>
    <w:rsid w:val="008B3591"/>
    <w:rsid w:val="008C0FFD"/>
    <w:rsid w:val="008C519B"/>
    <w:rsid w:val="008C670F"/>
    <w:rsid w:val="008D0184"/>
    <w:rsid w:val="008D03EF"/>
    <w:rsid w:val="008D4062"/>
    <w:rsid w:val="008D506E"/>
    <w:rsid w:val="008D5603"/>
    <w:rsid w:val="008D61E1"/>
    <w:rsid w:val="008D767F"/>
    <w:rsid w:val="008D790B"/>
    <w:rsid w:val="008E06D7"/>
    <w:rsid w:val="008E2A69"/>
    <w:rsid w:val="008F045F"/>
    <w:rsid w:val="008F1DAD"/>
    <w:rsid w:val="008F2422"/>
    <w:rsid w:val="008F6368"/>
    <w:rsid w:val="008F7F21"/>
    <w:rsid w:val="0090116F"/>
    <w:rsid w:val="0090182F"/>
    <w:rsid w:val="00904CB3"/>
    <w:rsid w:val="009057FF"/>
    <w:rsid w:val="00910F28"/>
    <w:rsid w:val="0091267F"/>
    <w:rsid w:val="00912BAE"/>
    <w:rsid w:val="00912DCA"/>
    <w:rsid w:val="00914850"/>
    <w:rsid w:val="00915359"/>
    <w:rsid w:val="009202DA"/>
    <w:rsid w:val="00921248"/>
    <w:rsid w:val="00923BED"/>
    <w:rsid w:val="0092418A"/>
    <w:rsid w:val="009249C8"/>
    <w:rsid w:val="00926187"/>
    <w:rsid w:val="009316F4"/>
    <w:rsid w:val="009407E7"/>
    <w:rsid w:val="00943D41"/>
    <w:rsid w:val="00953DE6"/>
    <w:rsid w:val="0095487D"/>
    <w:rsid w:val="00955461"/>
    <w:rsid w:val="00970364"/>
    <w:rsid w:val="009725B1"/>
    <w:rsid w:val="00973BC8"/>
    <w:rsid w:val="00977140"/>
    <w:rsid w:val="00980E23"/>
    <w:rsid w:val="009824DD"/>
    <w:rsid w:val="00982ABD"/>
    <w:rsid w:val="00982B49"/>
    <w:rsid w:val="009842E2"/>
    <w:rsid w:val="009878F8"/>
    <w:rsid w:val="00992302"/>
    <w:rsid w:val="00992CB4"/>
    <w:rsid w:val="00995DF7"/>
    <w:rsid w:val="009B055B"/>
    <w:rsid w:val="009B25FF"/>
    <w:rsid w:val="009B5895"/>
    <w:rsid w:val="009C0188"/>
    <w:rsid w:val="009C1676"/>
    <w:rsid w:val="009C421B"/>
    <w:rsid w:val="009C753E"/>
    <w:rsid w:val="009D04D8"/>
    <w:rsid w:val="009D06E9"/>
    <w:rsid w:val="009D0AF7"/>
    <w:rsid w:val="009D1350"/>
    <w:rsid w:val="009D4BCC"/>
    <w:rsid w:val="009D6692"/>
    <w:rsid w:val="009E3F3C"/>
    <w:rsid w:val="009E5A3C"/>
    <w:rsid w:val="009F0752"/>
    <w:rsid w:val="009F1C4E"/>
    <w:rsid w:val="009F28F1"/>
    <w:rsid w:val="009F5A92"/>
    <w:rsid w:val="00A02020"/>
    <w:rsid w:val="00A02476"/>
    <w:rsid w:val="00A02AD4"/>
    <w:rsid w:val="00A04ADD"/>
    <w:rsid w:val="00A06ACF"/>
    <w:rsid w:val="00A0704F"/>
    <w:rsid w:val="00A1179E"/>
    <w:rsid w:val="00A14936"/>
    <w:rsid w:val="00A1493E"/>
    <w:rsid w:val="00A176D3"/>
    <w:rsid w:val="00A17A7E"/>
    <w:rsid w:val="00A2216A"/>
    <w:rsid w:val="00A22660"/>
    <w:rsid w:val="00A22D55"/>
    <w:rsid w:val="00A2484E"/>
    <w:rsid w:val="00A26951"/>
    <w:rsid w:val="00A26D65"/>
    <w:rsid w:val="00A31492"/>
    <w:rsid w:val="00A35D73"/>
    <w:rsid w:val="00A41A7B"/>
    <w:rsid w:val="00A4236A"/>
    <w:rsid w:val="00A553B6"/>
    <w:rsid w:val="00A56083"/>
    <w:rsid w:val="00A6080F"/>
    <w:rsid w:val="00A64CFC"/>
    <w:rsid w:val="00A70A26"/>
    <w:rsid w:val="00A70AA4"/>
    <w:rsid w:val="00A737B3"/>
    <w:rsid w:val="00A744D7"/>
    <w:rsid w:val="00A74DB7"/>
    <w:rsid w:val="00A75674"/>
    <w:rsid w:val="00A7688F"/>
    <w:rsid w:val="00A77EEC"/>
    <w:rsid w:val="00A811E3"/>
    <w:rsid w:val="00A82C6A"/>
    <w:rsid w:val="00A854DC"/>
    <w:rsid w:val="00A856B5"/>
    <w:rsid w:val="00A86A21"/>
    <w:rsid w:val="00A90A7D"/>
    <w:rsid w:val="00A93AB6"/>
    <w:rsid w:val="00A93D1C"/>
    <w:rsid w:val="00A96271"/>
    <w:rsid w:val="00A97DBC"/>
    <w:rsid w:val="00AA1868"/>
    <w:rsid w:val="00AA7C45"/>
    <w:rsid w:val="00AB0B22"/>
    <w:rsid w:val="00AB1FDB"/>
    <w:rsid w:val="00AB204B"/>
    <w:rsid w:val="00AB539A"/>
    <w:rsid w:val="00AC423A"/>
    <w:rsid w:val="00AC629B"/>
    <w:rsid w:val="00AD16A8"/>
    <w:rsid w:val="00AE046D"/>
    <w:rsid w:val="00AE069E"/>
    <w:rsid w:val="00AE45AD"/>
    <w:rsid w:val="00AE5B05"/>
    <w:rsid w:val="00AF2640"/>
    <w:rsid w:val="00AF35CF"/>
    <w:rsid w:val="00AF3D71"/>
    <w:rsid w:val="00AF4743"/>
    <w:rsid w:val="00AF48BD"/>
    <w:rsid w:val="00AF69E0"/>
    <w:rsid w:val="00AF7B93"/>
    <w:rsid w:val="00B00FFD"/>
    <w:rsid w:val="00B0150F"/>
    <w:rsid w:val="00B01708"/>
    <w:rsid w:val="00B034EC"/>
    <w:rsid w:val="00B06A6E"/>
    <w:rsid w:val="00B10CA6"/>
    <w:rsid w:val="00B11BE5"/>
    <w:rsid w:val="00B12288"/>
    <w:rsid w:val="00B12F0B"/>
    <w:rsid w:val="00B15989"/>
    <w:rsid w:val="00B17C63"/>
    <w:rsid w:val="00B232C5"/>
    <w:rsid w:val="00B24C2D"/>
    <w:rsid w:val="00B27991"/>
    <w:rsid w:val="00B3090F"/>
    <w:rsid w:val="00B31F03"/>
    <w:rsid w:val="00B32436"/>
    <w:rsid w:val="00B339EB"/>
    <w:rsid w:val="00B34455"/>
    <w:rsid w:val="00B35DE0"/>
    <w:rsid w:val="00B406EF"/>
    <w:rsid w:val="00B437C9"/>
    <w:rsid w:val="00B47960"/>
    <w:rsid w:val="00B5306C"/>
    <w:rsid w:val="00B533B7"/>
    <w:rsid w:val="00B566AA"/>
    <w:rsid w:val="00B625A4"/>
    <w:rsid w:val="00B63636"/>
    <w:rsid w:val="00B649CB"/>
    <w:rsid w:val="00B6625B"/>
    <w:rsid w:val="00B67A58"/>
    <w:rsid w:val="00B70ED0"/>
    <w:rsid w:val="00B724CC"/>
    <w:rsid w:val="00B731C4"/>
    <w:rsid w:val="00B73EFD"/>
    <w:rsid w:val="00B7474B"/>
    <w:rsid w:val="00B8404D"/>
    <w:rsid w:val="00B84E7C"/>
    <w:rsid w:val="00B8518F"/>
    <w:rsid w:val="00B85487"/>
    <w:rsid w:val="00B856B5"/>
    <w:rsid w:val="00B87215"/>
    <w:rsid w:val="00B90A4C"/>
    <w:rsid w:val="00B97E2D"/>
    <w:rsid w:val="00BA0730"/>
    <w:rsid w:val="00BA1418"/>
    <w:rsid w:val="00BA439C"/>
    <w:rsid w:val="00BA6189"/>
    <w:rsid w:val="00BA6A49"/>
    <w:rsid w:val="00BB24AA"/>
    <w:rsid w:val="00BB5723"/>
    <w:rsid w:val="00BB5F54"/>
    <w:rsid w:val="00BC283A"/>
    <w:rsid w:val="00BC2B11"/>
    <w:rsid w:val="00BC4376"/>
    <w:rsid w:val="00BC69C2"/>
    <w:rsid w:val="00BC72C0"/>
    <w:rsid w:val="00BC741D"/>
    <w:rsid w:val="00BD212E"/>
    <w:rsid w:val="00BD7EA6"/>
    <w:rsid w:val="00BD7FB5"/>
    <w:rsid w:val="00BE056E"/>
    <w:rsid w:val="00BE1C00"/>
    <w:rsid w:val="00BE5991"/>
    <w:rsid w:val="00BE72C4"/>
    <w:rsid w:val="00BF4BFA"/>
    <w:rsid w:val="00BF6831"/>
    <w:rsid w:val="00BF699A"/>
    <w:rsid w:val="00BF766C"/>
    <w:rsid w:val="00C0238E"/>
    <w:rsid w:val="00C02D48"/>
    <w:rsid w:val="00C040BB"/>
    <w:rsid w:val="00C06C95"/>
    <w:rsid w:val="00C1484D"/>
    <w:rsid w:val="00C2036A"/>
    <w:rsid w:val="00C26EA6"/>
    <w:rsid w:val="00C378E1"/>
    <w:rsid w:val="00C42E3B"/>
    <w:rsid w:val="00C4352D"/>
    <w:rsid w:val="00C5162B"/>
    <w:rsid w:val="00C53816"/>
    <w:rsid w:val="00C54278"/>
    <w:rsid w:val="00C578F2"/>
    <w:rsid w:val="00C64F30"/>
    <w:rsid w:val="00C67727"/>
    <w:rsid w:val="00C70E09"/>
    <w:rsid w:val="00C71CE3"/>
    <w:rsid w:val="00C73AEB"/>
    <w:rsid w:val="00C74329"/>
    <w:rsid w:val="00C758C4"/>
    <w:rsid w:val="00C80173"/>
    <w:rsid w:val="00C81043"/>
    <w:rsid w:val="00C82A96"/>
    <w:rsid w:val="00C8316D"/>
    <w:rsid w:val="00C86B72"/>
    <w:rsid w:val="00C908FD"/>
    <w:rsid w:val="00C952D0"/>
    <w:rsid w:val="00CA7AB3"/>
    <w:rsid w:val="00CB0EC3"/>
    <w:rsid w:val="00CB1FAB"/>
    <w:rsid w:val="00CB519A"/>
    <w:rsid w:val="00CB5C75"/>
    <w:rsid w:val="00CC3207"/>
    <w:rsid w:val="00CC42A2"/>
    <w:rsid w:val="00CC4E38"/>
    <w:rsid w:val="00CC5811"/>
    <w:rsid w:val="00CC6197"/>
    <w:rsid w:val="00CC665B"/>
    <w:rsid w:val="00CD04F9"/>
    <w:rsid w:val="00CD1CF9"/>
    <w:rsid w:val="00CD52F9"/>
    <w:rsid w:val="00CE04E5"/>
    <w:rsid w:val="00CE2E74"/>
    <w:rsid w:val="00CE4743"/>
    <w:rsid w:val="00CE608B"/>
    <w:rsid w:val="00CF032B"/>
    <w:rsid w:val="00CF1439"/>
    <w:rsid w:val="00CF3174"/>
    <w:rsid w:val="00CF5581"/>
    <w:rsid w:val="00CF71B2"/>
    <w:rsid w:val="00CF78DF"/>
    <w:rsid w:val="00CF78F7"/>
    <w:rsid w:val="00D002F3"/>
    <w:rsid w:val="00D01E50"/>
    <w:rsid w:val="00D02563"/>
    <w:rsid w:val="00D0407E"/>
    <w:rsid w:val="00D04EF5"/>
    <w:rsid w:val="00D06054"/>
    <w:rsid w:val="00D0627E"/>
    <w:rsid w:val="00D1299E"/>
    <w:rsid w:val="00D15212"/>
    <w:rsid w:val="00D2129B"/>
    <w:rsid w:val="00D22860"/>
    <w:rsid w:val="00D240ED"/>
    <w:rsid w:val="00D25577"/>
    <w:rsid w:val="00D31600"/>
    <w:rsid w:val="00D325D4"/>
    <w:rsid w:val="00D32EC5"/>
    <w:rsid w:val="00D37B69"/>
    <w:rsid w:val="00D40EAB"/>
    <w:rsid w:val="00D417E9"/>
    <w:rsid w:val="00D425D3"/>
    <w:rsid w:val="00D44768"/>
    <w:rsid w:val="00D50CAA"/>
    <w:rsid w:val="00D5278E"/>
    <w:rsid w:val="00D537EC"/>
    <w:rsid w:val="00D53ADD"/>
    <w:rsid w:val="00D54819"/>
    <w:rsid w:val="00D632CB"/>
    <w:rsid w:val="00D65715"/>
    <w:rsid w:val="00D67F17"/>
    <w:rsid w:val="00D70DF4"/>
    <w:rsid w:val="00D71690"/>
    <w:rsid w:val="00D7227B"/>
    <w:rsid w:val="00D74350"/>
    <w:rsid w:val="00D774F6"/>
    <w:rsid w:val="00D838EB"/>
    <w:rsid w:val="00D85EF2"/>
    <w:rsid w:val="00D86DC7"/>
    <w:rsid w:val="00D87BC5"/>
    <w:rsid w:val="00D95C2B"/>
    <w:rsid w:val="00D95E66"/>
    <w:rsid w:val="00D970D6"/>
    <w:rsid w:val="00D97553"/>
    <w:rsid w:val="00DA1E76"/>
    <w:rsid w:val="00DA4E8E"/>
    <w:rsid w:val="00DB077B"/>
    <w:rsid w:val="00DB3280"/>
    <w:rsid w:val="00DB4200"/>
    <w:rsid w:val="00DB5F32"/>
    <w:rsid w:val="00DC1564"/>
    <w:rsid w:val="00DC1A87"/>
    <w:rsid w:val="00DD0F07"/>
    <w:rsid w:val="00DD306E"/>
    <w:rsid w:val="00DD774E"/>
    <w:rsid w:val="00DE2882"/>
    <w:rsid w:val="00DE40DF"/>
    <w:rsid w:val="00DE5488"/>
    <w:rsid w:val="00DE5FAB"/>
    <w:rsid w:val="00DE74BE"/>
    <w:rsid w:val="00DF27E6"/>
    <w:rsid w:val="00DF30B2"/>
    <w:rsid w:val="00DF4E8E"/>
    <w:rsid w:val="00DF589E"/>
    <w:rsid w:val="00DF6433"/>
    <w:rsid w:val="00DF6534"/>
    <w:rsid w:val="00DF76EE"/>
    <w:rsid w:val="00E0502B"/>
    <w:rsid w:val="00E06245"/>
    <w:rsid w:val="00E1258C"/>
    <w:rsid w:val="00E12C79"/>
    <w:rsid w:val="00E140B8"/>
    <w:rsid w:val="00E1427C"/>
    <w:rsid w:val="00E14866"/>
    <w:rsid w:val="00E14C5D"/>
    <w:rsid w:val="00E14FA4"/>
    <w:rsid w:val="00E17CA0"/>
    <w:rsid w:val="00E220CD"/>
    <w:rsid w:val="00E23A17"/>
    <w:rsid w:val="00E2540D"/>
    <w:rsid w:val="00E33BDD"/>
    <w:rsid w:val="00E33C40"/>
    <w:rsid w:val="00E34B93"/>
    <w:rsid w:val="00E40BCE"/>
    <w:rsid w:val="00E53D2D"/>
    <w:rsid w:val="00E60A00"/>
    <w:rsid w:val="00E64E6D"/>
    <w:rsid w:val="00E65694"/>
    <w:rsid w:val="00E70C9F"/>
    <w:rsid w:val="00E70F9D"/>
    <w:rsid w:val="00E7103E"/>
    <w:rsid w:val="00E71124"/>
    <w:rsid w:val="00E71F3D"/>
    <w:rsid w:val="00E72301"/>
    <w:rsid w:val="00E73EC4"/>
    <w:rsid w:val="00E81028"/>
    <w:rsid w:val="00E83171"/>
    <w:rsid w:val="00E86DAC"/>
    <w:rsid w:val="00E87CFC"/>
    <w:rsid w:val="00E92188"/>
    <w:rsid w:val="00E95477"/>
    <w:rsid w:val="00E97352"/>
    <w:rsid w:val="00EA2E3E"/>
    <w:rsid w:val="00EA36FB"/>
    <w:rsid w:val="00EA51DB"/>
    <w:rsid w:val="00EA5389"/>
    <w:rsid w:val="00EA63B5"/>
    <w:rsid w:val="00EA6B5C"/>
    <w:rsid w:val="00EA6F1E"/>
    <w:rsid w:val="00EB0AF6"/>
    <w:rsid w:val="00EB28F1"/>
    <w:rsid w:val="00EB3250"/>
    <w:rsid w:val="00EB47A8"/>
    <w:rsid w:val="00EC2D38"/>
    <w:rsid w:val="00EC2ED9"/>
    <w:rsid w:val="00EC4CD4"/>
    <w:rsid w:val="00EC5FE3"/>
    <w:rsid w:val="00EC6B46"/>
    <w:rsid w:val="00ED3B36"/>
    <w:rsid w:val="00ED564F"/>
    <w:rsid w:val="00EE1856"/>
    <w:rsid w:val="00EE208E"/>
    <w:rsid w:val="00EE3D72"/>
    <w:rsid w:val="00EE3F5F"/>
    <w:rsid w:val="00EE74DB"/>
    <w:rsid w:val="00EF0A56"/>
    <w:rsid w:val="00EF1B3B"/>
    <w:rsid w:val="00EF5641"/>
    <w:rsid w:val="00EF6E19"/>
    <w:rsid w:val="00EF6F9A"/>
    <w:rsid w:val="00F00B47"/>
    <w:rsid w:val="00F01B42"/>
    <w:rsid w:val="00F01D95"/>
    <w:rsid w:val="00F01EF0"/>
    <w:rsid w:val="00F021CC"/>
    <w:rsid w:val="00F02E95"/>
    <w:rsid w:val="00F03BB3"/>
    <w:rsid w:val="00F053E6"/>
    <w:rsid w:val="00F05870"/>
    <w:rsid w:val="00F1186D"/>
    <w:rsid w:val="00F14FB7"/>
    <w:rsid w:val="00F1555F"/>
    <w:rsid w:val="00F16CEB"/>
    <w:rsid w:val="00F17016"/>
    <w:rsid w:val="00F20475"/>
    <w:rsid w:val="00F20572"/>
    <w:rsid w:val="00F20E19"/>
    <w:rsid w:val="00F21026"/>
    <w:rsid w:val="00F21796"/>
    <w:rsid w:val="00F21FA2"/>
    <w:rsid w:val="00F230BE"/>
    <w:rsid w:val="00F2384D"/>
    <w:rsid w:val="00F239CB"/>
    <w:rsid w:val="00F311FC"/>
    <w:rsid w:val="00F33520"/>
    <w:rsid w:val="00F3731B"/>
    <w:rsid w:val="00F379E5"/>
    <w:rsid w:val="00F4132F"/>
    <w:rsid w:val="00F41360"/>
    <w:rsid w:val="00F41A8B"/>
    <w:rsid w:val="00F4225F"/>
    <w:rsid w:val="00F428A6"/>
    <w:rsid w:val="00F43777"/>
    <w:rsid w:val="00F46514"/>
    <w:rsid w:val="00F46B8D"/>
    <w:rsid w:val="00F47EB6"/>
    <w:rsid w:val="00F5482F"/>
    <w:rsid w:val="00F57ADF"/>
    <w:rsid w:val="00F645F7"/>
    <w:rsid w:val="00F73E8E"/>
    <w:rsid w:val="00F77827"/>
    <w:rsid w:val="00F77C26"/>
    <w:rsid w:val="00F80649"/>
    <w:rsid w:val="00F832AB"/>
    <w:rsid w:val="00F83E4B"/>
    <w:rsid w:val="00F855AA"/>
    <w:rsid w:val="00F956E5"/>
    <w:rsid w:val="00F96D55"/>
    <w:rsid w:val="00FA15B9"/>
    <w:rsid w:val="00FA1E9B"/>
    <w:rsid w:val="00FA27D1"/>
    <w:rsid w:val="00FA3B16"/>
    <w:rsid w:val="00FA6262"/>
    <w:rsid w:val="00FA7A6F"/>
    <w:rsid w:val="00FB418F"/>
    <w:rsid w:val="00FC1D9F"/>
    <w:rsid w:val="00FC292C"/>
    <w:rsid w:val="00FC51D4"/>
    <w:rsid w:val="00FC76E8"/>
    <w:rsid w:val="00FE042D"/>
    <w:rsid w:val="00FE48D3"/>
    <w:rsid w:val="00FE6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0D34E173"/>
  <w15:chartTrackingRefBased/>
  <w15:docId w15:val="{9D38DC3B-3F8B-4D8B-995D-2786D360C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0500"/>
    <w:pPr>
      <w:spacing w:line="360" w:lineRule="auto"/>
      <w:jc w:val="both"/>
    </w:pPr>
    <w:rPr>
      <w:rFonts w:ascii="Times New Roman" w:hAnsi="Times New Roman"/>
      <w:sz w:val="24"/>
      <w:lang w:val="bg-BG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12CC"/>
    <w:pPr>
      <w:keepNext/>
      <w:keepLines/>
      <w:spacing w:before="240" w:after="240"/>
      <w:ind w:left="720"/>
      <w:jc w:val="left"/>
      <w:outlineLvl w:val="0"/>
    </w:pPr>
    <w:rPr>
      <w:rFonts w:eastAsiaTheme="majorEastAsia" w:cstheme="majorBidi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12CC"/>
    <w:pPr>
      <w:keepNext/>
      <w:keepLines/>
      <w:spacing w:before="40" w:after="0"/>
      <w:ind w:left="720"/>
      <w:outlineLvl w:val="1"/>
    </w:pPr>
    <w:rPr>
      <w:rFonts w:eastAsiaTheme="majorEastAsia" w:cstheme="majorBidi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0FFD"/>
    <w:pPr>
      <w:keepNext/>
      <w:keepLines/>
      <w:spacing w:before="40" w:after="0"/>
      <w:ind w:left="720"/>
      <w:outlineLvl w:val="2"/>
    </w:pPr>
    <w:rPr>
      <w:rFonts w:eastAsiaTheme="majorEastAsia" w:cstheme="majorBidi"/>
      <w:sz w:val="28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072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96736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9673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F27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27E6"/>
  </w:style>
  <w:style w:type="paragraph" w:styleId="Footer">
    <w:name w:val="footer"/>
    <w:basedOn w:val="Normal"/>
    <w:link w:val="FooterChar"/>
    <w:uiPriority w:val="99"/>
    <w:unhideWhenUsed/>
    <w:rsid w:val="00DF27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27E6"/>
  </w:style>
  <w:style w:type="table" w:styleId="TableGrid">
    <w:name w:val="Table Grid"/>
    <w:basedOn w:val="TableNormal"/>
    <w:uiPriority w:val="39"/>
    <w:rsid w:val="00DF27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DF27E6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7A12CC"/>
    <w:rPr>
      <w:rFonts w:ascii="Times New Roman" w:eastAsiaTheme="majorEastAsia" w:hAnsi="Times New Roman" w:cstheme="majorBidi"/>
      <w:sz w:val="36"/>
      <w:szCs w:val="32"/>
      <w:lang w:val="bg-BG"/>
    </w:rPr>
  </w:style>
  <w:style w:type="paragraph" w:styleId="Title">
    <w:name w:val="Title"/>
    <w:basedOn w:val="Normal"/>
    <w:next w:val="Normal"/>
    <w:link w:val="TitleChar"/>
    <w:uiPriority w:val="10"/>
    <w:qFormat/>
    <w:rsid w:val="00104611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4611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4F3B76"/>
    <w:pPr>
      <w:outlineLvl w:val="9"/>
    </w:pPr>
    <w:rPr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A0EB1"/>
    <w:pPr>
      <w:tabs>
        <w:tab w:val="right" w:leader="dot" w:pos="9016"/>
      </w:tabs>
      <w:spacing w:after="100"/>
      <w:pPrChange w:id="0" w:author="borkox" w:date="2023-05-10T00:49:00Z">
        <w:pPr>
          <w:spacing w:after="100" w:line="360" w:lineRule="auto"/>
          <w:jc w:val="both"/>
        </w:pPr>
      </w:pPrChange>
    </w:pPr>
    <w:rPr>
      <w:rPrChange w:id="0" w:author="borkox" w:date="2023-05-10T00:49:00Z">
        <w:rPr>
          <w:rFonts w:eastAsiaTheme="minorHAnsi" w:cstheme="minorBidi"/>
          <w:sz w:val="24"/>
          <w:szCs w:val="22"/>
          <w:lang w:val="bg-BG" w:eastAsia="en-US" w:bidi="ar-SA"/>
        </w:rPr>
      </w:rPrChange>
    </w:rPr>
  </w:style>
  <w:style w:type="paragraph" w:styleId="ListParagraph">
    <w:name w:val="List Paragraph"/>
    <w:basedOn w:val="Normal"/>
    <w:uiPriority w:val="34"/>
    <w:qFormat/>
    <w:rsid w:val="00F20E1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90E52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0722"/>
    <w:rPr>
      <w:rFonts w:asciiTheme="majorHAnsi" w:eastAsiaTheme="majorEastAsia" w:hAnsiTheme="majorHAnsi" w:cstheme="majorBidi"/>
      <w:color w:val="2F5496" w:themeColor="accent1" w:themeShade="BF"/>
      <w:sz w:val="24"/>
      <w:lang w:val="bg-BG"/>
    </w:rPr>
  </w:style>
  <w:style w:type="character" w:styleId="Emphasis">
    <w:name w:val="Emphasis"/>
    <w:basedOn w:val="DefaultParagraphFont"/>
    <w:uiPriority w:val="20"/>
    <w:qFormat/>
    <w:rsid w:val="00F645F7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7A12CC"/>
    <w:rPr>
      <w:rFonts w:ascii="Times New Roman" w:eastAsiaTheme="majorEastAsia" w:hAnsi="Times New Roman" w:cstheme="majorBidi"/>
      <w:sz w:val="32"/>
      <w:szCs w:val="26"/>
      <w:lang w:val="bg-BG"/>
    </w:rPr>
  </w:style>
  <w:style w:type="character" w:customStyle="1" w:styleId="Heading3Char">
    <w:name w:val="Heading 3 Char"/>
    <w:basedOn w:val="DefaultParagraphFont"/>
    <w:link w:val="Heading3"/>
    <w:uiPriority w:val="9"/>
    <w:rsid w:val="00B00FFD"/>
    <w:rPr>
      <w:rFonts w:ascii="Times New Roman" w:eastAsiaTheme="majorEastAsia" w:hAnsi="Times New Roman" w:cstheme="majorBidi"/>
      <w:sz w:val="28"/>
      <w:szCs w:val="24"/>
      <w:lang w:val="bg-BG"/>
    </w:rPr>
  </w:style>
  <w:style w:type="character" w:styleId="SubtleEmphasis">
    <w:name w:val="Subtle Emphasis"/>
    <w:basedOn w:val="DefaultParagraphFont"/>
    <w:uiPriority w:val="19"/>
    <w:qFormat/>
    <w:rsid w:val="008902C7"/>
    <w:rPr>
      <w:i/>
      <w:iCs/>
      <w:color w:val="404040" w:themeColor="text1" w:themeTint="BF"/>
    </w:rPr>
  </w:style>
  <w:style w:type="paragraph" w:styleId="TOC2">
    <w:name w:val="toc 2"/>
    <w:basedOn w:val="Normal"/>
    <w:next w:val="Normal"/>
    <w:autoRedefine/>
    <w:uiPriority w:val="39"/>
    <w:unhideWhenUsed/>
    <w:rsid w:val="0048519B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48519B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7915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91553"/>
    <w:rPr>
      <w:rFonts w:ascii="Courier New" w:eastAsia="Times New Roman" w:hAnsi="Courier New" w:cs="Courier New"/>
      <w:sz w:val="20"/>
      <w:szCs w:val="20"/>
      <w:lang w:eastAsia="en-GB"/>
    </w:rPr>
  </w:style>
  <w:style w:type="paragraph" w:customStyle="1" w:styleId="code">
    <w:name w:val="code"/>
    <w:basedOn w:val="Normal"/>
    <w:autoRedefine/>
    <w:qFormat/>
    <w:rsid w:val="00547126"/>
    <w:pPr>
      <w:keepNext/>
      <w:shd w:val="clear" w:color="auto" w:fill="FFFFFF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  <w:pPrChange w:id="1" w:author="borkox" w:date="2023-05-08T22:27:00Z">
        <w:pPr>
          <w:keepNext/>
          <w:shd w:val="clear" w:color="auto" w:fill="FFFFFF"/>
          <w:tabs>
            <w:tab w:val="left" w:pos="916"/>
            <w:tab w:val="left" w:pos="1832"/>
            <w:tab w:val="left" w:pos="2748"/>
            <w:tab w:val="left" w:pos="3664"/>
            <w:tab w:val="left" w:pos="4580"/>
            <w:tab w:val="left" w:pos="5496"/>
            <w:tab w:val="left" w:pos="6412"/>
            <w:tab w:val="left" w:pos="7328"/>
            <w:tab w:val="left" w:pos="8244"/>
            <w:tab w:val="left" w:pos="9160"/>
            <w:tab w:val="left" w:pos="10076"/>
            <w:tab w:val="left" w:pos="10992"/>
            <w:tab w:val="left" w:pos="11908"/>
            <w:tab w:val="left" w:pos="12824"/>
            <w:tab w:val="left" w:pos="13740"/>
            <w:tab w:val="left" w:pos="14656"/>
          </w:tabs>
        </w:pPr>
      </w:pPrChange>
    </w:pPr>
    <w:rPr>
      <w:rFonts w:ascii="Courier New" w:eastAsia="Times New Roman" w:hAnsi="Courier New" w:cs="Courier New"/>
      <w:color w:val="080808"/>
      <w:sz w:val="20"/>
      <w:szCs w:val="20"/>
      <w:lang w:val="en-GB" w:eastAsia="en-GB"/>
      <w:rPrChange w:id="1" w:author="borkox" w:date="2023-05-08T22:27:00Z">
        <w:rPr>
          <w:rFonts w:ascii="Courier New" w:hAnsi="Courier New" w:cs="Courier New"/>
          <w:color w:val="080808"/>
          <w:lang w:val="en-GB" w:eastAsia="en-GB" w:bidi="ar-SA"/>
        </w:rPr>
      </w:rPrChange>
    </w:rPr>
  </w:style>
  <w:style w:type="paragraph" w:styleId="Subtitle">
    <w:name w:val="Subtitle"/>
    <w:basedOn w:val="Normal"/>
    <w:next w:val="Normal"/>
    <w:link w:val="SubtitleChar"/>
    <w:uiPriority w:val="11"/>
    <w:qFormat/>
    <w:rsid w:val="0016321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16321B"/>
    <w:rPr>
      <w:rFonts w:eastAsiaTheme="minorEastAsia"/>
      <w:color w:val="5A5A5A" w:themeColor="text1" w:themeTint="A5"/>
      <w:spacing w:val="15"/>
      <w:lang w:val="bg-BG"/>
    </w:rPr>
  </w:style>
  <w:style w:type="paragraph" w:styleId="Quote">
    <w:name w:val="Quote"/>
    <w:basedOn w:val="Normal"/>
    <w:next w:val="Normal"/>
    <w:link w:val="QuoteChar"/>
    <w:uiPriority w:val="29"/>
    <w:qFormat/>
    <w:rsid w:val="00904CB3"/>
    <w:pPr>
      <w:spacing w:before="200"/>
      <w:ind w:left="794" w:right="79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4CB3"/>
    <w:rPr>
      <w:rFonts w:ascii="Times New Roman" w:hAnsi="Times New Roman"/>
      <w:i/>
      <w:iCs/>
      <w:color w:val="404040" w:themeColor="text1" w:themeTint="BF"/>
      <w:sz w:val="24"/>
      <w:lang w:val="bg-BG"/>
    </w:rPr>
  </w:style>
  <w:style w:type="character" w:styleId="PlaceholderText">
    <w:name w:val="Placeholder Text"/>
    <w:basedOn w:val="DefaultParagraphFont"/>
    <w:uiPriority w:val="99"/>
    <w:semiHidden/>
    <w:rsid w:val="00F17016"/>
    <w:rPr>
      <w:color w:val="808080"/>
    </w:rPr>
  </w:style>
  <w:style w:type="character" w:customStyle="1" w:styleId="UnresolvedMention10">
    <w:name w:val="Unresolved Mention1"/>
    <w:basedOn w:val="DefaultParagraphFont"/>
    <w:uiPriority w:val="99"/>
    <w:semiHidden/>
    <w:unhideWhenUsed/>
    <w:rsid w:val="00A0704F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704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704F"/>
    <w:rPr>
      <w:rFonts w:ascii="Segoe UI" w:hAnsi="Segoe UI" w:cs="Segoe UI"/>
      <w:sz w:val="18"/>
      <w:szCs w:val="18"/>
      <w:lang w:val="bg-BG"/>
    </w:rPr>
  </w:style>
  <w:style w:type="character" w:styleId="CommentReference">
    <w:name w:val="annotation reference"/>
    <w:basedOn w:val="DefaultParagraphFont"/>
    <w:uiPriority w:val="99"/>
    <w:semiHidden/>
    <w:unhideWhenUsed/>
    <w:rsid w:val="00A0704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0704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0704F"/>
    <w:rPr>
      <w:rFonts w:ascii="Times New Roman" w:hAnsi="Times New Roman"/>
      <w:sz w:val="20"/>
      <w:szCs w:val="20"/>
      <w:lang w:val="bg-BG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0704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0704F"/>
    <w:rPr>
      <w:rFonts w:ascii="Times New Roman" w:hAnsi="Times New Roman"/>
      <w:b/>
      <w:bCs/>
      <w:sz w:val="20"/>
      <w:szCs w:val="20"/>
      <w:lang w:val="bg-BG"/>
    </w:rPr>
  </w:style>
  <w:style w:type="paragraph" w:styleId="Revision">
    <w:name w:val="Revision"/>
    <w:hidden/>
    <w:uiPriority w:val="99"/>
    <w:semiHidden/>
    <w:rsid w:val="00A0704F"/>
    <w:pPr>
      <w:spacing w:after="0" w:line="240" w:lineRule="auto"/>
    </w:pPr>
    <w:rPr>
      <w:rFonts w:ascii="Times New Roman" w:hAnsi="Times New Roman"/>
      <w:sz w:val="24"/>
      <w:lang w:val="bg-BG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A070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14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0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8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2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1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4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1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28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13301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16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2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9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1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5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9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0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67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8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9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7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1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1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8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2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9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75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76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7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6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99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29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1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1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4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86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6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6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7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2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3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27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55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9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8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6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1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2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67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6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5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7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86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06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7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2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3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4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7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7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9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6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8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7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6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75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9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59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0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6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0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4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2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6369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812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499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006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388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422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681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55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78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4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3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17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7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5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09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10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0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0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3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7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1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2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4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8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85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8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11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0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6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16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9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8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36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55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65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37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0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0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32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5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72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0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39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04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38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0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33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3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29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8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5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5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3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0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9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8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6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8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3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66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36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65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80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9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1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5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0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3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5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0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7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1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1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2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1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3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4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4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3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14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92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1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3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83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92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80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5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8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37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5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2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9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1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15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4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5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1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1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9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32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1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7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0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3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1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1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9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9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9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9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4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6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0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medium.com/@siddharthkale/solving-cartpole-v1-4be909b7c2c6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s://www.gymlibrary.dev/environments/classic_control/cart_pole/" TargetMode="External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hyperlink" Target="https://towardsdatascience.com/how-to-beat-the-cartpole-game-in-5-lines-5ab4e738c93f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s://compcogneuro.org/" TargetMode="External"/><Relationship Id="rId64" Type="http://schemas.openxmlformats.org/officeDocument/2006/relationships/hyperlink" Target="http://incompleteideas.net/papers/barto-sutton-anderson-83.pdf" TargetMode="External"/><Relationship Id="rId69" Type="http://schemas.microsoft.com/office/2011/relationships/people" Target="people.xml"/><Relationship Id="rId8" Type="http://schemas.openxmlformats.org/officeDocument/2006/relationships/comments" Target="comments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microsoft.com/office/2018/08/relationships/commentsExtensible" Target="commentsExtensible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nest-simulator.readthedocs.io/en/v3.3/index.html" TargetMode="External"/><Relationship Id="rId67" Type="http://schemas.openxmlformats.org/officeDocument/2006/relationships/footer" Target="footer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gsurma.medium.com/cartpole-introduction-to-reinforcement-learning-ed0eb5b58288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yperlink" Target="https://www.izhikevich.org/publications/dsn.pdf" TargetMode="External"/><Relationship Id="rId10" Type="http://schemas.microsoft.com/office/2016/09/relationships/commentsIds" Target="commentsId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neuronaldynamics.epfl.ch/online/index.html" TargetMode="External"/><Relationship Id="rId65" Type="http://schemas.openxmlformats.org/officeDocument/2006/relationships/hyperlink" Target="https://github.com/borkox/uni-sofia-masters-project" TargetMode="Externa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hyperlink" Target="http://www.incompleteideas.net/book/the-book-2nd.html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1C9D71-3ABA-446C-8C3A-E78C6B9DF0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53</Pages>
  <Words>11861</Words>
  <Characters>67612</Characters>
  <Application>Microsoft Office Word</Application>
  <DocSecurity>0</DocSecurity>
  <Lines>563</Lines>
  <Paragraphs>158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Borislav Markov</dc:creator>
  <cp:keywords/>
  <dc:description/>
  <cp:lastModifiedBy>borkox</cp:lastModifiedBy>
  <cp:revision>576</cp:revision>
  <cp:lastPrinted>2023-03-10T23:00:00Z</cp:lastPrinted>
  <dcterms:created xsi:type="dcterms:W3CDTF">2021-10-29T05:33:00Z</dcterms:created>
  <dcterms:modified xsi:type="dcterms:W3CDTF">2023-05-09T22:00:00Z</dcterms:modified>
</cp:coreProperties>
</file>